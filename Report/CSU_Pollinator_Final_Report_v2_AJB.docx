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738958"/>
        <w:docPartObj>
          <w:docPartGallery w:val="Cover Pages"/>
          <w:docPartUnique/>
        </w:docPartObj>
      </w:sdtPr>
      <w:sdtEndPr/>
      <w:sdtContent>
        <w:p w14:paraId="08FF97B6" w14:textId="626FF286" w:rsidR="00465E0B" w:rsidRDefault="00465E0B"/>
        <w:p w14:paraId="51355FE1" w14:textId="105C3572" w:rsidR="00465E0B" w:rsidRDefault="00465E0B">
          <w:pPr>
            <w:spacing w:after="0" w:line="240" w:lineRule="auto"/>
            <w:rPr>
              <w:rFonts w:ascii="Museo Slab 300" w:eastAsiaTheme="majorEastAsia" w:hAnsi="Museo Slab 300" w:cstheme="majorBidi"/>
              <w:color w:val="446D8D"/>
              <w:spacing w:val="-10"/>
              <w:kern w:val="28"/>
              <w:sz w:val="56"/>
              <w:szCs w:val="56"/>
            </w:rPr>
          </w:pPr>
          <w:r>
            <w:rPr>
              <w:noProof/>
            </w:rPr>
            <mc:AlternateContent>
              <mc:Choice Requires="wps">
                <w:drawing>
                  <wp:anchor distT="0" distB="0" distL="182880" distR="182880" simplePos="0" relativeHeight="251658241" behindDoc="0" locked="0" layoutInCell="1" allowOverlap="1" wp14:anchorId="5465B5C7" wp14:editId="03E4D402">
                    <wp:simplePos x="0" y="0"/>
                    <wp:positionH relativeFrom="margin">
                      <wp:align>center</wp:align>
                    </wp:positionH>
                    <wp:positionV relativeFrom="margin">
                      <wp:align>center</wp:align>
                    </wp:positionV>
                    <wp:extent cx="5669280" cy="6720840"/>
                    <wp:effectExtent l="0" t="0" r="762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566928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F2587" w14:textId="4F11CFD4" w:rsidR="00D0198F" w:rsidRDefault="000F1F4C" w:rsidP="00D0198F">
                                <w:pPr>
                                  <w:pStyle w:val="Title"/>
                                  <w:spacing w:after="240"/>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54CEF" w:rsidRPr="00A54CEF">
                                      <w:t xml:space="preserve">Establishing </w:t>
                                    </w:r>
                                    <w:r w:rsidR="00442C94">
                                      <w:t>P</w:t>
                                    </w:r>
                                    <w:r w:rsidR="00A54CEF" w:rsidRPr="00A54CEF">
                                      <w:t xml:space="preserve">ollinator </w:t>
                                    </w:r>
                                    <w:r w:rsidR="00442C94">
                                      <w:t>H</w:t>
                                    </w:r>
                                    <w:r w:rsidR="00A54CEF" w:rsidRPr="00A54CEF">
                                      <w:t xml:space="preserve">abitats in </w:t>
                                    </w:r>
                                    <w:r w:rsidR="00442C94">
                                      <w:t>V</w:t>
                                    </w:r>
                                    <w:r w:rsidR="00A54CEF" w:rsidRPr="00A54CEF">
                                      <w:t xml:space="preserve">egetative </w:t>
                                    </w:r>
                                    <w:r w:rsidR="00442C94">
                                      <w:t>F</w:t>
                                    </w:r>
                                    <w:r w:rsidR="00A54CEF" w:rsidRPr="00A54CEF">
                                      <w:t xml:space="preserve">ilter </w:t>
                                    </w:r>
                                    <w:r w:rsidR="00442C94">
                                      <w:t>S</w:t>
                                    </w:r>
                                    <w:r w:rsidR="00A54CEF" w:rsidRPr="00A54CEF">
                                      <w:t xml:space="preserve">trips: </w:t>
                                    </w:r>
                                    <w:r w:rsidR="00442C94">
                                      <w:t>A</w:t>
                                    </w:r>
                                    <w:r w:rsidR="00A54CEF" w:rsidRPr="00A54CEF">
                                      <w:t xml:space="preserve"> </w:t>
                                    </w:r>
                                    <w:r w:rsidR="00442C94">
                                      <w:t>S</w:t>
                                    </w:r>
                                    <w:r w:rsidR="00A54CEF" w:rsidRPr="00A54CEF">
                                      <w:t xml:space="preserve">ustainable </w:t>
                                    </w:r>
                                    <w:r w:rsidR="00442C94">
                                      <w:t>O</w:t>
                                    </w:r>
                                    <w:r w:rsidR="00A54CEF" w:rsidRPr="00A54CEF">
                                      <w:t xml:space="preserve">pportunity for Colorado </w:t>
                                    </w:r>
                                    <w:r w:rsidR="00442C94">
                                      <w:t>C</w:t>
                                    </w:r>
                                    <w:r w:rsidR="00A54CEF" w:rsidRPr="00A54CEF">
                                      <w:t xml:space="preserve">orn </w:t>
                                    </w:r>
                                    <w:r w:rsidR="00442C94">
                                      <w:t>F</w:t>
                                    </w:r>
                                    <w:r w:rsidR="00A54CEF" w:rsidRPr="00A54CEF">
                                      <w:t>armers</w:t>
                                    </w:r>
                                  </w:sdtContent>
                                </w:sdt>
                              </w:p>
                              <w:p w14:paraId="09FBF47F" w14:textId="2A9C8961" w:rsidR="00207678" w:rsidRPr="00207678" w:rsidRDefault="001405F5" w:rsidP="00207678">
                                <w:r>
                                  <w:rPr>
                                    <w:noProof/>
                                  </w:rPr>
                                  <w:drawing>
                                    <wp:inline distT="0" distB="0" distL="0" distR="0" wp14:anchorId="2064066E" wp14:editId="0C648EF7">
                                      <wp:extent cx="5545075" cy="3181350"/>
                                      <wp:effectExtent l="57150" t="19050" r="55880" b="95250"/>
                                      <wp:docPr id="1642534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4713" name="Picture 2"/>
                                              <pic:cNvPicPr>
                                                <a:picLocks noChangeAspect="1" noChangeArrowheads="1"/>
                                              </pic:cNvPicPr>
                                            </pic:nvPicPr>
                                            <pic:blipFill>
                                              <a:blip r:embed="rId12">
                                                <a:extLst>
                                                  <a:ext uri="{28A0092B-C50C-407E-A947-70E740481C1C}">
                                                    <a14:useLocalDpi xmlns:a14="http://schemas.microsoft.com/office/drawing/2010/main" val="0"/>
                                                  </a:ext>
                                                </a:extLst>
                                              </a:blip>
                                              <a:srcRect l="1015" r="1015"/>
                                              <a:stretch>
                                                <a:fillRect/>
                                              </a:stretch>
                                            </pic:blipFill>
                                            <pic:spPr bwMode="auto">
                                              <a:xfrm>
                                                <a:off x="0" y="0"/>
                                                <a:ext cx="5545075" cy="3181350"/>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sdt>
                                <w:sdtPr>
                                  <w:rPr>
                                    <w:color w:val="D1AA2A"/>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181172" w14:textId="2E154377" w:rsidR="00465E0B" w:rsidRPr="00163507" w:rsidRDefault="00442C94" w:rsidP="00163507">
                                    <w:pPr>
                                      <w:pStyle w:val="Heading1"/>
                                      <w:rPr>
                                        <w:color w:val="D1AA2A"/>
                                      </w:rPr>
                                    </w:pPr>
                                    <w:r>
                                      <w:rPr>
                                        <w:color w:val="D1AA2A"/>
                                      </w:rPr>
                                      <w:t>Final report</w:t>
                                    </w:r>
                                    <w:r w:rsidR="00163507">
                                      <w:rPr>
                                        <w:color w:val="D1AA2A"/>
                                      </w:rPr>
                                      <w:t xml:space="preserve">: </w:t>
                                    </w:r>
                                    <w:r>
                                      <w:rPr>
                                        <w:color w:val="D1AA2A"/>
                                      </w:rPr>
                                      <w:t>15 december</w:t>
                                    </w:r>
                                    <w:r w:rsidR="00963EF5">
                                      <w:rPr>
                                        <w:color w:val="D1AA2A"/>
                                      </w:rPr>
                                      <w:t xml:space="preserve"> 2023</w:t>
                                    </w:r>
                                  </w:p>
                                </w:sdtContent>
                              </w:sdt>
                              <w:sdt>
                                <w:sdt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0622971" w14:textId="78086BA6" w:rsidR="00465E0B" w:rsidRDefault="00536C5A" w:rsidP="00A54CEF">
                                    <w:pPr>
                                      <w:pStyle w:val="Heading3"/>
                                    </w:pPr>
                                    <w:r>
                                      <w:t>Erik Wardle, A.J. Brown</w:t>
                                    </w:r>
                                    <w:r w:rsidR="00442C94">
                                      <w:t>, Emmanuel Deleon, Christina Welch</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465B5C7" id="_x0000_t202" coordsize="21600,21600" o:spt="202" path="m,l,21600r21600,l21600,xe">
                    <v:stroke joinstyle="miter"/>
                    <v:path gradientshapeok="t" o:connecttype="rect"/>
                  </v:shapetype>
                  <v:shape id="Text Box 131" o:spid="_x0000_s1026" type="#_x0000_t202" style="position:absolute;margin-left:0;margin-top:0;width:446.4pt;height:529.2pt;z-index:251658241;visibility:visible;mso-wrap-style:square;mso-width-percent:0;mso-height-percent:350;mso-wrap-distance-left:14.4pt;mso-wrap-distance-top:0;mso-wrap-distance-right:14.4pt;mso-wrap-distance-bottom:0;mso-position-horizontal:center;mso-position-horizontal-relative:margin;mso-position-vertical:center;mso-position-vertical-relative:margin;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" filled="f" stroked="f" strokeweight=".5pt">
                    <v:textbox style="mso-fit-shape-to-text:t" inset="0,0,0,0">
                      <w:txbxContent>
                        <w:p w14:paraId="524F2587" w14:textId="4F11CFD4" w:rsidR="00D0198F" w:rsidRDefault="000F1F4C" w:rsidP="00D0198F">
                          <w:pPr>
                            <w:pStyle w:val="Title"/>
                            <w:spacing w:after="240"/>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54CEF" w:rsidRPr="00A54CEF">
                                <w:t xml:space="preserve">Establishing </w:t>
                              </w:r>
                              <w:r w:rsidR="00442C94">
                                <w:t>P</w:t>
                              </w:r>
                              <w:r w:rsidR="00A54CEF" w:rsidRPr="00A54CEF">
                                <w:t xml:space="preserve">ollinator </w:t>
                              </w:r>
                              <w:r w:rsidR="00442C94">
                                <w:t>H</w:t>
                              </w:r>
                              <w:r w:rsidR="00A54CEF" w:rsidRPr="00A54CEF">
                                <w:t xml:space="preserve">abitats in </w:t>
                              </w:r>
                              <w:r w:rsidR="00442C94">
                                <w:t>V</w:t>
                              </w:r>
                              <w:r w:rsidR="00A54CEF" w:rsidRPr="00A54CEF">
                                <w:t xml:space="preserve">egetative </w:t>
                              </w:r>
                              <w:r w:rsidR="00442C94">
                                <w:t>F</w:t>
                              </w:r>
                              <w:r w:rsidR="00A54CEF" w:rsidRPr="00A54CEF">
                                <w:t xml:space="preserve">ilter </w:t>
                              </w:r>
                              <w:r w:rsidR="00442C94">
                                <w:t>S</w:t>
                              </w:r>
                              <w:r w:rsidR="00A54CEF" w:rsidRPr="00A54CEF">
                                <w:t xml:space="preserve">trips: </w:t>
                              </w:r>
                              <w:r w:rsidR="00442C94">
                                <w:t>A</w:t>
                              </w:r>
                              <w:r w:rsidR="00A54CEF" w:rsidRPr="00A54CEF">
                                <w:t xml:space="preserve"> </w:t>
                              </w:r>
                              <w:r w:rsidR="00442C94">
                                <w:t>S</w:t>
                              </w:r>
                              <w:r w:rsidR="00A54CEF" w:rsidRPr="00A54CEF">
                                <w:t xml:space="preserve">ustainable </w:t>
                              </w:r>
                              <w:r w:rsidR="00442C94">
                                <w:t>O</w:t>
                              </w:r>
                              <w:r w:rsidR="00A54CEF" w:rsidRPr="00A54CEF">
                                <w:t xml:space="preserve">pportunity for Colorado </w:t>
                              </w:r>
                              <w:r w:rsidR="00442C94">
                                <w:t>C</w:t>
                              </w:r>
                              <w:r w:rsidR="00A54CEF" w:rsidRPr="00A54CEF">
                                <w:t xml:space="preserve">orn </w:t>
                              </w:r>
                              <w:r w:rsidR="00442C94">
                                <w:t>F</w:t>
                              </w:r>
                              <w:r w:rsidR="00A54CEF" w:rsidRPr="00A54CEF">
                                <w:t>armers</w:t>
                              </w:r>
                            </w:sdtContent>
                          </w:sdt>
                        </w:p>
                        <w:p w14:paraId="09FBF47F" w14:textId="2A9C8961" w:rsidR="00207678" w:rsidRPr="00207678" w:rsidRDefault="001405F5" w:rsidP="00207678">
                          <w:r>
                            <w:rPr>
                              <w:noProof/>
                            </w:rPr>
                            <w:drawing>
                              <wp:inline distT="0" distB="0" distL="0" distR="0" wp14:anchorId="2064066E" wp14:editId="0C648EF7">
                                <wp:extent cx="5545075" cy="3181350"/>
                                <wp:effectExtent l="57150" t="19050" r="55880" b="95250"/>
                                <wp:docPr id="1642534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4713" name="Picture 2"/>
                                        <pic:cNvPicPr>
                                          <a:picLocks noChangeAspect="1" noChangeArrowheads="1"/>
                                        </pic:cNvPicPr>
                                      </pic:nvPicPr>
                                      <pic:blipFill>
                                        <a:blip r:embed="rId12">
                                          <a:extLst>
                                            <a:ext uri="{28A0092B-C50C-407E-A947-70E740481C1C}">
                                              <a14:useLocalDpi xmlns:a14="http://schemas.microsoft.com/office/drawing/2010/main" val="0"/>
                                            </a:ext>
                                          </a:extLst>
                                        </a:blip>
                                        <a:srcRect l="1015" r="1015"/>
                                        <a:stretch>
                                          <a:fillRect/>
                                        </a:stretch>
                                      </pic:blipFill>
                                      <pic:spPr bwMode="auto">
                                        <a:xfrm>
                                          <a:off x="0" y="0"/>
                                          <a:ext cx="5545075" cy="3181350"/>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sdt>
                          <w:sdtPr>
                            <w:rPr>
                              <w:color w:val="D1AA2A"/>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181172" w14:textId="2E154377" w:rsidR="00465E0B" w:rsidRPr="00163507" w:rsidRDefault="00442C94" w:rsidP="00163507">
                              <w:pPr>
                                <w:pStyle w:val="Heading1"/>
                                <w:rPr>
                                  <w:color w:val="D1AA2A"/>
                                </w:rPr>
                              </w:pPr>
                              <w:r>
                                <w:rPr>
                                  <w:color w:val="D1AA2A"/>
                                </w:rPr>
                                <w:t>Final report</w:t>
                              </w:r>
                              <w:r w:rsidR="00163507">
                                <w:rPr>
                                  <w:color w:val="D1AA2A"/>
                                </w:rPr>
                                <w:t xml:space="preserve">: </w:t>
                              </w:r>
                              <w:r>
                                <w:rPr>
                                  <w:color w:val="D1AA2A"/>
                                </w:rPr>
                                <w:t>15 december</w:t>
                              </w:r>
                              <w:r w:rsidR="00963EF5">
                                <w:rPr>
                                  <w:color w:val="D1AA2A"/>
                                </w:rPr>
                                <w:t xml:space="preserve"> 2023</w:t>
                              </w:r>
                            </w:p>
                          </w:sdtContent>
                        </w:sdt>
                        <w:sdt>
                          <w:sdt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0622971" w14:textId="78086BA6" w:rsidR="00465E0B" w:rsidRDefault="00536C5A" w:rsidP="00A54CEF">
                              <w:pPr>
                                <w:pStyle w:val="Heading3"/>
                              </w:pPr>
                              <w:r>
                                <w:t>Erik Wardle, A.J. Brown</w:t>
                              </w:r>
                              <w:r w:rsidR="00442C94">
                                <w:t>, Emmanuel Deleon, Christina Welch</w:t>
                              </w:r>
                            </w:p>
                          </w:sdtContent>
                        </w:sdt>
                      </w:txbxContent>
                    </v:textbox>
                    <w10:wrap type="square"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350C5DB9" wp14:editId="6530C0D4">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D1AA2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Style w:val="Heading1Char"/>
                                  </w:rPr>
                                  <w:alias w:val="Year"/>
                                  <w:tag w:val=""/>
                                  <w:id w:val="-785116381"/>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EndPr>
                                  <w:rPr>
                                    <w:rStyle w:val="Heading1Char"/>
                                  </w:rPr>
                                </w:sdtEndPr>
                                <w:sdtContent>
                                  <w:p w14:paraId="0BA085AB" w14:textId="68D7742E" w:rsidR="00465E0B" w:rsidRDefault="00465E0B">
                                    <w:pPr>
                                      <w:pStyle w:val="NoSpacing"/>
                                      <w:jc w:val="right"/>
                                      <w:rPr>
                                        <w:color w:val="FFFFFF" w:themeColor="background1"/>
                                        <w:sz w:val="24"/>
                                        <w:szCs w:val="24"/>
                                      </w:rPr>
                                    </w:pPr>
                                    <w:r w:rsidRPr="00963EF5">
                                      <w:rPr>
                                        <w:rStyle w:val="Heading1Char"/>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50C5DB9"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" fillcolor="#d1aa2a" stroked="f" strokeweight="1pt">
                    <o:lock v:ext="edit" aspectratio="t"/>
                    <v:textbox inset="3.6pt,,3.6pt">
                      <w:txbxContent>
                        <w:sdt>
                          <w:sdtPr>
                            <w:rPr>
                              <w:rStyle w:val="Heading1Char"/>
                            </w:rPr>
                            <w:alias w:val="Year"/>
                            <w:tag w:val=""/>
                            <w:id w:val="-785116381"/>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EndPr>
                            <w:rPr>
                              <w:rStyle w:val="Heading1Char"/>
                            </w:rPr>
                          </w:sdtEndPr>
                          <w:sdtContent>
                            <w:p w14:paraId="0BA085AB" w14:textId="68D7742E" w:rsidR="00465E0B" w:rsidRDefault="00465E0B">
                              <w:pPr>
                                <w:pStyle w:val="NoSpacing"/>
                                <w:jc w:val="right"/>
                                <w:rPr>
                                  <w:color w:val="FFFFFF" w:themeColor="background1"/>
                                  <w:sz w:val="24"/>
                                  <w:szCs w:val="24"/>
                                </w:rPr>
                              </w:pPr>
                              <w:r w:rsidRPr="00963EF5">
                                <w:rPr>
                                  <w:rStyle w:val="Heading1Char"/>
                                </w:rPr>
                                <w:t>2023</w:t>
                              </w:r>
                            </w:p>
                          </w:sdtContent>
                        </w:sdt>
                      </w:txbxContent>
                    </v:textbox>
                    <w10:wrap anchorx="margin" anchory="page"/>
                  </v:rect>
                </w:pict>
              </mc:Fallback>
            </mc:AlternateContent>
          </w:r>
          <w:r>
            <w:br w:type="page"/>
          </w:r>
        </w:p>
      </w:sdtContent>
    </w:sdt>
    <w:p w14:paraId="3914E90F" w14:textId="4874D323" w:rsidR="00445152" w:rsidRDefault="00445152" w:rsidP="00445152">
      <w:pPr>
        <w:pStyle w:val="Heading1"/>
      </w:pPr>
      <w:r>
        <w:lastRenderedPageBreak/>
        <w:t>Executive Summary</w:t>
      </w:r>
    </w:p>
    <w:p w14:paraId="061C1FEC" w14:textId="08B37631" w:rsidR="00442C94" w:rsidRDefault="00442C94" w:rsidP="14B4AFAB">
      <w:r>
        <w:t xml:space="preserve">The Colorado Corn </w:t>
      </w:r>
      <w:r w:rsidR="00574A11">
        <w:t xml:space="preserve">Council </w:t>
      </w:r>
      <w:r>
        <w:t xml:space="preserve">provided funding for </w:t>
      </w:r>
      <w:r w:rsidR="0BC97E22">
        <w:t xml:space="preserve">the project </w:t>
      </w:r>
      <w:r w:rsidR="4F532ADC">
        <w:t>“</w:t>
      </w:r>
      <w:r w:rsidR="4B779038">
        <w:t xml:space="preserve">Establishing </w:t>
      </w:r>
      <w:r>
        <w:t>P</w:t>
      </w:r>
      <w:r w:rsidR="4B779038">
        <w:t xml:space="preserve">ollinator </w:t>
      </w:r>
      <w:r>
        <w:t>H</w:t>
      </w:r>
      <w:r w:rsidR="4B779038">
        <w:t xml:space="preserve">abitats in </w:t>
      </w:r>
      <w:r>
        <w:t>V</w:t>
      </w:r>
      <w:r w:rsidR="4B779038">
        <w:t xml:space="preserve">egetative </w:t>
      </w:r>
      <w:r>
        <w:t>F</w:t>
      </w:r>
      <w:r w:rsidR="4B779038">
        <w:t xml:space="preserve">ilter </w:t>
      </w:r>
      <w:r>
        <w:t>S</w:t>
      </w:r>
      <w:r w:rsidR="4B779038">
        <w:t xml:space="preserve">trips: </w:t>
      </w:r>
      <w:r>
        <w:t>A</w:t>
      </w:r>
      <w:r w:rsidR="4B779038">
        <w:t xml:space="preserve"> </w:t>
      </w:r>
      <w:r>
        <w:t>S</w:t>
      </w:r>
      <w:r w:rsidR="4B779038">
        <w:t xml:space="preserve">ustainable </w:t>
      </w:r>
      <w:r>
        <w:t>O</w:t>
      </w:r>
      <w:r w:rsidR="4B779038">
        <w:t xml:space="preserve">pportunity for Colorado </w:t>
      </w:r>
      <w:r>
        <w:t>C</w:t>
      </w:r>
      <w:r w:rsidR="4B779038">
        <w:t xml:space="preserve">orn </w:t>
      </w:r>
      <w:r>
        <w:t>F</w:t>
      </w:r>
      <w:r w:rsidR="4B779038">
        <w:t>armers</w:t>
      </w:r>
      <w:r w:rsidR="4F532ADC">
        <w:t>”</w:t>
      </w:r>
      <w:r w:rsidR="506DE60B">
        <w:t xml:space="preserve"> </w:t>
      </w:r>
      <w:r w:rsidR="0CB086C4">
        <w:t>conducted by the Colorado State University (CSU) Agriculture Water Quality Program (AWQP)</w:t>
      </w:r>
      <w:r w:rsidR="6514745B">
        <w:t>.</w:t>
      </w:r>
      <w:r w:rsidR="0BC97E22">
        <w:t xml:space="preserve"> </w:t>
      </w:r>
    </w:p>
    <w:p w14:paraId="348186E4" w14:textId="43FF9B05" w:rsidR="000C1BF0" w:rsidRDefault="00442C94" w:rsidP="14B4AFAB">
      <w:pPr>
        <w:rPr>
          <w:rFonts w:eastAsia="Cambria" w:cs="Cambria"/>
          <w:color w:val="000000" w:themeColor="text1"/>
        </w:rPr>
      </w:pPr>
      <w:r w:rsidRPr="14B4AFAB">
        <w:rPr>
          <w:rFonts w:eastAsia="Cambria" w:cs="Cambria"/>
          <w:color w:val="000000" w:themeColor="text1"/>
        </w:rPr>
        <w:t xml:space="preserve">The </w:t>
      </w:r>
      <w:r>
        <w:rPr>
          <w:rFonts w:eastAsia="Cambria" w:cs="Cambria"/>
          <w:color w:val="000000" w:themeColor="text1"/>
        </w:rPr>
        <w:t>AWQP</w:t>
      </w:r>
      <w:r w:rsidRPr="14B4AFAB">
        <w:rPr>
          <w:rFonts w:eastAsia="Cambria" w:cs="Cambria"/>
          <w:color w:val="000000" w:themeColor="text1"/>
        </w:rPr>
        <w:t xml:space="preserve"> </w:t>
      </w:r>
      <w:r>
        <w:rPr>
          <w:rFonts w:eastAsia="Cambria" w:cs="Cambria"/>
          <w:color w:val="000000" w:themeColor="text1"/>
        </w:rPr>
        <w:t xml:space="preserve">mission is to </w:t>
      </w:r>
      <w:r w:rsidRPr="14B4AFAB">
        <w:rPr>
          <w:rFonts w:eastAsia="Cambria" w:cs="Cambria"/>
          <w:color w:val="000000" w:themeColor="text1"/>
        </w:rPr>
        <w:t xml:space="preserve">protect Colorado state waters from degradation due to the improper use of agricultural chemicals while allowing for their proper and correct use. </w:t>
      </w:r>
      <w:r w:rsidRPr="14B4AFAB">
        <w:rPr>
          <w:lang w:val="en"/>
        </w:rPr>
        <w:t>T</w:t>
      </w:r>
      <w:r>
        <w:rPr>
          <w:lang w:val="en"/>
        </w:rPr>
        <w:t xml:space="preserve">he AWQP </w:t>
      </w:r>
      <w:r w:rsidR="00C34E2E">
        <w:rPr>
          <w:lang w:val="en"/>
        </w:rPr>
        <w:t>conducted</w:t>
      </w:r>
      <w:r>
        <w:rPr>
          <w:lang w:val="en"/>
        </w:rPr>
        <w:t xml:space="preserve"> a</w:t>
      </w:r>
      <w:r w:rsidRPr="14B4AFAB">
        <w:rPr>
          <w:lang w:val="en"/>
        </w:rPr>
        <w:t xml:space="preserve"> pilot project </w:t>
      </w:r>
      <w:r w:rsidR="00411A2A">
        <w:rPr>
          <w:lang w:val="en"/>
        </w:rPr>
        <w:t xml:space="preserve">to </w:t>
      </w:r>
      <w:r w:rsidRPr="14B4AFAB">
        <w:rPr>
          <w:lang w:val="en"/>
        </w:rPr>
        <w:t>creat</w:t>
      </w:r>
      <w:r w:rsidR="00411A2A">
        <w:rPr>
          <w:lang w:val="en"/>
        </w:rPr>
        <w:t>e</w:t>
      </w:r>
      <w:r w:rsidRPr="14B4AFAB">
        <w:rPr>
          <w:lang w:val="en"/>
        </w:rPr>
        <w:t xml:space="preserve"> a pollinator habitat in an existing </w:t>
      </w:r>
      <w:r w:rsidR="00411A2A">
        <w:rPr>
          <w:lang w:val="en"/>
        </w:rPr>
        <w:t xml:space="preserve">vegetative </w:t>
      </w:r>
      <w:r w:rsidRPr="14B4AFAB">
        <w:rPr>
          <w:lang w:val="en"/>
        </w:rPr>
        <w:t xml:space="preserve">filter strip located at the tail end of a surface irrigated grain corn field. The primary project goal </w:t>
      </w:r>
      <w:r w:rsidR="00411A2A">
        <w:rPr>
          <w:lang w:val="en"/>
        </w:rPr>
        <w:t>wa</w:t>
      </w:r>
      <w:r w:rsidRPr="14B4AFAB">
        <w:rPr>
          <w:lang w:val="en"/>
        </w:rPr>
        <w:t>s to investigate the potential of establishing pollinator species in an existing filter strip and measure the impact the pollinator species has on nutrient and sediment removal</w:t>
      </w:r>
      <w:r w:rsidR="00A93345">
        <w:rPr>
          <w:lang w:val="en"/>
        </w:rPr>
        <w:t xml:space="preserve"> in relation to runoff water quality</w:t>
      </w:r>
      <w:r w:rsidR="000C1BF0">
        <w:rPr>
          <w:lang w:val="en"/>
        </w:rPr>
        <w:t xml:space="preserve">. By comparing water nutrient concentrations over years pre- and post- pollinator establishment, </w:t>
      </w:r>
      <w:r w:rsidR="00B75E11">
        <w:rPr>
          <w:lang w:val="en"/>
        </w:rPr>
        <w:t>it was possible to quantify how the filtering capacity of the vegetative buffer strip was impacted</w:t>
      </w:r>
      <w:r w:rsidR="00D22089">
        <w:rPr>
          <w:lang w:val="en"/>
        </w:rPr>
        <w:t>.</w:t>
      </w:r>
    </w:p>
    <w:p w14:paraId="58ACDC62" w14:textId="3E636EED" w:rsidR="14B4AFAB" w:rsidRPr="004071E0" w:rsidRDefault="00442C94" w:rsidP="14B4AFAB">
      <w:pPr>
        <w:rPr>
          <w:rFonts w:eastAsia="Cambria" w:cs="Cambria"/>
          <w:color w:val="000000" w:themeColor="text1"/>
        </w:rPr>
      </w:pPr>
      <w:r>
        <w:t xml:space="preserve">This final report summarizes the project </w:t>
      </w:r>
      <w:r w:rsidR="00C34E2E">
        <w:t>objectives</w:t>
      </w:r>
      <w:r>
        <w:t>, methods, results</w:t>
      </w:r>
      <w:r w:rsidR="005757AB">
        <w:t>, conclusions,</w:t>
      </w:r>
      <w:r>
        <w:t xml:space="preserve"> and opportunities for future research. </w:t>
      </w:r>
    </w:p>
    <w:p w14:paraId="0B290213" w14:textId="14088A4A" w:rsidR="00C5752B" w:rsidRDefault="009600D4" w:rsidP="00BC3447">
      <w:pPr>
        <w:pStyle w:val="Heading1"/>
      </w:pPr>
      <w:r>
        <w:t>B</w:t>
      </w:r>
      <w:r w:rsidR="00BC3447">
        <w:t xml:space="preserve">ackground and </w:t>
      </w:r>
      <w:r>
        <w:t>O</w:t>
      </w:r>
      <w:r w:rsidR="00BC3447">
        <w:t>bjective</w:t>
      </w:r>
    </w:p>
    <w:p w14:paraId="4FDB840C" w14:textId="77777777" w:rsidR="00BC3447" w:rsidRPr="00BC3447" w:rsidRDefault="00BC3447" w:rsidP="00BC3447">
      <w:pPr>
        <w:rPr>
          <w:lang w:val="en"/>
        </w:rPr>
      </w:pPr>
      <w:r w:rsidRPr="00BC3447">
        <w:rPr>
          <w:lang w:val="en"/>
        </w:rPr>
        <w:t>Colorado corn producers have long recognized the need to utilize practices that benefit both economic and environmental sustainability.  In fact, many Colorado corn growers are already using a diverse set of practices that better match the nutrient needs of the crop, reduce environmental impacts, and increase profitability.</w:t>
      </w:r>
    </w:p>
    <w:p w14:paraId="33659D46" w14:textId="7A965250" w:rsidR="00BC3447" w:rsidRPr="00BC3447" w:rsidRDefault="00BC3447" w:rsidP="00BC3447">
      <w:pPr>
        <w:rPr>
          <w:lang w:val="en"/>
        </w:rPr>
      </w:pPr>
      <w:r w:rsidRPr="00BC3447">
        <w:rPr>
          <w:lang w:val="en"/>
        </w:rPr>
        <w:t>Irrigation and intensive rainfall events can cause surface runoff and deep leaching from agricultural fields resulting in loss of valuable nutrients, nitrogen (N) and phosphorus (P). Non-point sources of pollution like these are being considered as the State of Colorado begins to implement nutrient criteria (</w:t>
      </w:r>
      <w:hyperlink r:id="rId13" w:history="1">
        <w:r w:rsidRPr="00BC3447">
          <w:rPr>
            <w:rStyle w:val="Hyperlink"/>
            <w:lang w:val="en"/>
          </w:rPr>
          <w:t>Regulation 85</w:t>
        </w:r>
      </w:hyperlink>
      <w:r w:rsidRPr="00BC3447">
        <w:rPr>
          <w:lang w:val="en"/>
        </w:rPr>
        <w:t xml:space="preserve">) for surface water in addition to continued monitoring of nutrients and pesticides in groundwater. </w:t>
      </w:r>
    </w:p>
    <w:p w14:paraId="5C4F42E5" w14:textId="3492AA5A" w:rsidR="00BC3447" w:rsidRPr="00BC3447" w:rsidRDefault="00BC3447" w:rsidP="00BC3447">
      <w:pPr>
        <w:rPr>
          <w:lang w:val="en"/>
        </w:rPr>
      </w:pPr>
      <w:r w:rsidRPr="00BC3447">
        <w:rPr>
          <w:lang w:val="en"/>
        </w:rPr>
        <w:t>One best management practice (BMP) for reducing nutrient and sediment loss in surface runoff is the use of vegetative filter/buffer strips (NRCS Conservation Practices Standard no. 393). These are areas of perennial vegetation, planted at the edge of an agricultural field, which can help remove nutrients and sediment from tail water. Filter strips are designed to move runoff water across the strip, filtering sediment and nutrients before the water leaves a field. Potential benefits of VFSs include reduction of sediment and nutrients and E coli in runoff, improving water quality and potentially increasing soil health.</w:t>
      </w:r>
    </w:p>
    <w:p w14:paraId="67C63B6F" w14:textId="7AFB9EEE" w:rsidR="00BC3447" w:rsidRPr="00BC3447" w:rsidRDefault="6AA797A7" w:rsidP="00BC3447">
      <w:pPr>
        <w:rPr>
          <w:lang w:val="en"/>
        </w:rPr>
      </w:pPr>
      <w:r w:rsidRPr="14B4AFAB">
        <w:rPr>
          <w:lang w:val="en"/>
        </w:rPr>
        <w:t xml:space="preserve">Although there is a body of research on the effectiveness of filter strips in agronomic systems in the Midwest, </w:t>
      </w:r>
      <w:r w:rsidR="0242523D" w:rsidRPr="14B4AFAB">
        <w:rPr>
          <w:lang w:val="en"/>
        </w:rPr>
        <w:t xml:space="preserve">there is </w:t>
      </w:r>
      <w:r w:rsidRPr="14B4AFAB">
        <w:rPr>
          <w:lang w:val="en"/>
        </w:rPr>
        <w:t xml:space="preserve">a lack of information in the Intermountain West. Additionally, little research has been done to investigate the potential for pollinator habitats in filter strips. More than 30 percent of food </w:t>
      </w:r>
      <w:r w:rsidR="00411A2A">
        <w:rPr>
          <w:lang w:val="en"/>
        </w:rPr>
        <w:t xml:space="preserve">production </w:t>
      </w:r>
      <w:r w:rsidRPr="14B4AFAB">
        <w:rPr>
          <w:lang w:val="en"/>
        </w:rPr>
        <w:t xml:space="preserve">relies on insect pollination, mainly bee species. The annual value of crops pollinated by wild, native bees in the United States is estimated at $3 billion. Recent research has shown that wild native bees, which number more than 4,000 species in North America, contribute substantially to crop pollination on farms where their habitat needs are met (USDA Biology </w:t>
      </w:r>
      <w:r w:rsidRPr="14B4AFAB">
        <w:rPr>
          <w:lang w:val="en"/>
        </w:rPr>
        <w:lastRenderedPageBreak/>
        <w:t>Technical Note No.  78, 3rd Ed.). As such, it is increasingly important that farmers implement practices to promote habitat for these crucial pollinators.</w:t>
      </w:r>
    </w:p>
    <w:p w14:paraId="2EF43577" w14:textId="24F3AFBB" w:rsidR="00BC3447" w:rsidRPr="00BC3447" w:rsidRDefault="00BC3447" w:rsidP="00BC3447">
      <w:pPr>
        <w:rPr>
          <w:lang w:val="en"/>
        </w:rPr>
      </w:pPr>
      <w:r w:rsidRPr="00BC3447">
        <w:rPr>
          <w:lang w:val="en"/>
        </w:rPr>
        <w:t xml:space="preserve">This </w:t>
      </w:r>
      <w:r w:rsidR="003B4CFF">
        <w:rPr>
          <w:lang w:val="en"/>
        </w:rPr>
        <w:t>project</w:t>
      </w:r>
      <w:r w:rsidRPr="00BC3447">
        <w:rPr>
          <w:lang w:val="en"/>
        </w:rPr>
        <w:t xml:space="preserve"> addresse</w:t>
      </w:r>
      <w:r w:rsidR="003B4CFF">
        <w:rPr>
          <w:lang w:val="en"/>
        </w:rPr>
        <w:t>d</w:t>
      </w:r>
      <w:r w:rsidRPr="00BC3447">
        <w:rPr>
          <w:lang w:val="en"/>
        </w:rPr>
        <w:t xml:space="preserve"> the following Colorado Corn</w:t>
      </w:r>
      <w:r w:rsidR="003B4CFF">
        <w:rPr>
          <w:lang w:val="en"/>
        </w:rPr>
        <w:t xml:space="preserve"> Council (CCC)</w:t>
      </w:r>
      <w:r w:rsidRPr="00BC3447">
        <w:rPr>
          <w:lang w:val="en"/>
        </w:rPr>
        <w:t xml:space="preserve"> priority areas:</w:t>
      </w:r>
    </w:p>
    <w:p w14:paraId="69B3E162" w14:textId="19D39463" w:rsidR="00BC3447" w:rsidRPr="00BC3447" w:rsidRDefault="00BC3447" w:rsidP="00BC3447">
      <w:pPr>
        <w:pStyle w:val="ListParagraph"/>
        <w:numPr>
          <w:ilvl w:val="0"/>
          <w:numId w:val="5"/>
        </w:numPr>
        <w:rPr>
          <w:lang w:val="en"/>
        </w:rPr>
      </w:pPr>
      <w:r w:rsidRPr="00BC3447">
        <w:rPr>
          <w:i/>
          <w:iCs/>
          <w:lang w:val="en"/>
        </w:rPr>
        <w:t>Soil Health, Sustainability, &amp; Carbon</w:t>
      </w:r>
      <w:r w:rsidRPr="00BC3447">
        <w:rPr>
          <w:lang w:val="en"/>
        </w:rPr>
        <w:t xml:space="preserve">: </w:t>
      </w:r>
      <w:r w:rsidR="00445152">
        <w:rPr>
          <w:lang w:val="en"/>
        </w:rPr>
        <w:t>E</w:t>
      </w:r>
      <w:r w:rsidRPr="00BC3447">
        <w:rPr>
          <w:lang w:val="en"/>
        </w:rPr>
        <w:t xml:space="preserve">ncourages the adoption of conservation practices that provide environmental and societal benefits while enhancing producer </w:t>
      </w:r>
      <w:r w:rsidR="00D2084E" w:rsidRPr="00BC3447">
        <w:rPr>
          <w:lang w:val="en"/>
        </w:rPr>
        <w:t>profitability.</w:t>
      </w:r>
    </w:p>
    <w:p w14:paraId="34DA4D8F" w14:textId="77777777" w:rsidR="00BC3447" w:rsidRPr="00BC3447" w:rsidRDefault="00BC3447" w:rsidP="00BC3447">
      <w:pPr>
        <w:pStyle w:val="ListParagraph"/>
        <w:numPr>
          <w:ilvl w:val="0"/>
          <w:numId w:val="5"/>
        </w:numPr>
        <w:rPr>
          <w:lang w:val="en"/>
        </w:rPr>
      </w:pPr>
      <w:r w:rsidRPr="00BC3447">
        <w:rPr>
          <w:i/>
          <w:iCs/>
          <w:lang w:val="en"/>
        </w:rPr>
        <w:t>Water</w:t>
      </w:r>
      <w:r w:rsidRPr="00BC3447">
        <w:rPr>
          <w:lang w:val="en"/>
        </w:rPr>
        <w:t>: Improved water management; conservation, efficiency, quality, monitoring</w:t>
      </w:r>
    </w:p>
    <w:p w14:paraId="35DE4270" w14:textId="6288841F" w:rsidR="00BC3447" w:rsidRPr="00BC3447" w:rsidRDefault="00BC3447" w:rsidP="00BC3447">
      <w:pPr>
        <w:pStyle w:val="ListParagraph"/>
        <w:numPr>
          <w:ilvl w:val="0"/>
          <w:numId w:val="5"/>
        </w:numPr>
        <w:rPr>
          <w:lang w:val="en"/>
        </w:rPr>
      </w:pPr>
      <w:r w:rsidRPr="00BC3447">
        <w:rPr>
          <w:i/>
          <w:iCs/>
          <w:lang w:val="en"/>
        </w:rPr>
        <w:t>Production Resources</w:t>
      </w:r>
      <w:r w:rsidRPr="00BC3447">
        <w:rPr>
          <w:lang w:val="en"/>
        </w:rPr>
        <w:t xml:space="preserve">: </w:t>
      </w:r>
      <w:r w:rsidR="00445152">
        <w:rPr>
          <w:lang w:val="en"/>
        </w:rPr>
        <w:t>N</w:t>
      </w:r>
      <w:r w:rsidRPr="00BC3447">
        <w:rPr>
          <w:lang w:val="en"/>
        </w:rPr>
        <w:t xml:space="preserve">utrient management efficiency, practical </w:t>
      </w:r>
      <w:r w:rsidR="00D2084E" w:rsidRPr="00BC3447">
        <w:rPr>
          <w:lang w:val="en"/>
        </w:rPr>
        <w:t>application,</w:t>
      </w:r>
      <w:r w:rsidRPr="00BC3447">
        <w:rPr>
          <w:lang w:val="en"/>
        </w:rPr>
        <w:t xml:space="preserve"> and use of data results</w:t>
      </w:r>
    </w:p>
    <w:p w14:paraId="7D391AE3" w14:textId="71EEE602" w:rsidR="00BC3447" w:rsidRDefault="007F0879" w:rsidP="007F0879">
      <w:pPr>
        <w:pStyle w:val="Heading1"/>
      </w:pPr>
      <w:r>
        <w:t>Methodology</w:t>
      </w:r>
    </w:p>
    <w:p w14:paraId="261FF3E2" w14:textId="77777777" w:rsidR="001B3B89" w:rsidRPr="001B3B89" w:rsidRDefault="001B3B89" w:rsidP="001B3B89">
      <w:pPr>
        <w:pStyle w:val="Heading2"/>
        <w:rPr>
          <w:lang w:val="en"/>
        </w:rPr>
      </w:pPr>
      <w:r w:rsidRPr="001B3B89">
        <w:rPr>
          <w:lang w:val="en"/>
        </w:rPr>
        <w:t>Study Site: CSU ARDEC</w:t>
      </w:r>
    </w:p>
    <w:p w14:paraId="75C04CBC" w14:textId="46C65B8C" w:rsidR="004071E0" w:rsidRDefault="00411A2A" w:rsidP="004071E0">
      <w:pPr>
        <w:rPr>
          <w:lang w:val="en"/>
        </w:rPr>
      </w:pPr>
      <w:r>
        <w:rPr>
          <w:lang w:val="en"/>
        </w:rPr>
        <w:t>In 2020 a</w:t>
      </w:r>
      <w:r w:rsidR="6FDE885D" w:rsidRPr="14B4AFAB">
        <w:rPr>
          <w:lang w:val="en"/>
        </w:rPr>
        <w:t xml:space="preserve"> filter strip, approximately 0.25 acres in size, was established at the tail edge of a </w:t>
      </w:r>
      <w:r w:rsidR="06CCA55C" w:rsidRPr="14B4AFAB">
        <w:rPr>
          <w:lang w:val="en"/>
        </w:rPr>
        <w:t>5.5-acre</w:t>
      </w:r>
      <w:r w:rsidR="6FDE885D" w:rsidRPr="14B4AFAB">
        <w:rPr>
          <w:lang w:val="en"/>
        </w:rPr>
        <w:t xml:space="preserve"> field at CSU’s Agricultural Research, Development and Education Center (ARDEC)</w:t>
      </w:r>
      <w:r>
        <w:rPr>
          <w:lang w:val="en"/>
        </w:rPr>
        <w:t xml:space="preserve"> near Fort Collins</w:t>
      </w:r>
      <w:r w:rsidR="17BBE372" w:rsidRPr="14B4AFAB">
        <w:rPr>
          <w:lang w:val="en"/>
        </w:rPr>
        <w:t xml:space="preserve">. This filter strip </w:t>
      </w:r>
      <w:r w:rsidR="6FDE885D" w:rsidRPr="14B4AFAB">
        <w:rPr>
          <w:lang w:val="en"/>
        </w:rPr>
        <w:t xml:space="preserve">contained meadow brome and </w:t>
      </w:r>
      <w:proofErr w:type="spellStart"/>
      <w:r w:rsidR="6FDE885D" w:rsidRPr="14B4AFAB">
        <w:rPr>
          <w:lang w:val="en"/>
        </w:rPr>
        <w:t>orchardgrass</w:t>
      </w:r>
      <w:proofErr w:type="spellEnd"/>
      <w:r w:rsidR="736AEE1B" w:rsidRPr="14B4AFAB">
        <w:rPr>
          <w:lang w:val="en"/>
        </w:rPr>
        <w:t xml:space="preserve"> and has</w:t>
      </w:r>
      <w:r w:rsidR="6FDE885D" w:rsidRPr="14B4AFAB">
        <w:rPr>
          <w:lang w:val="en"/>
        </w:rPr>
        <w:t xml:space="preserve"> s</w:t>
      </w:r>
      <w:r w:rsidR="2A6B747C" w:rsidRPr="14B4AFAB">
        <w:rPr>
          <w:lang w:val="en"/>
        </w:rPr>
        <w:t>uccessfully</w:t>
      </w:r>
      <w:r w:rsidR="6FDE885D" w:rsidRPr="14B4AFAB">
        <w:rPr>
          <w:lang w:val="en"/>
        </w:rPr>
        <w:t xml:space="preserve"> reduced significant issues with sediment runoff, and nutrients. The crop rotation for the study field is corn, pinto </w:t>
      </w:r>
      <w:r w:rsidR="004071E0" w:rsidRPr="14B4AFAB">
        <w:rPr>
          <w:lang w:val="en"/>
        </w:rPr>
        <w:t>beans,</w:t>
      </w:r>
      <w:r w:rsidR="6FDE885D" w:rsidRPr="14B4AFAB">
        <w:rPr>
          <w:lang w:val="en"/>
        </w:rPr>
        <w:t xml:space="preserve"> and winter wheat. The field is furrow irrigated utilizing gated pipe and well water. In 2022, the field w</w:t>
      </w:r>
      <w:r>
        <w:rPr>
          <w:lang w:val="en"/>
        </w:rPr>
        <w:t>as</w:t>
      </w:r>
      <w:r w:rsidR="6FDE885D" w:rsidRPr="14B4AFAB">
        <w:rPr>
          <w:lang w:val="en"/>
        </w:rPr>
        <w:t xml:space="preserve"> planted to grain corn utilizing appropriate fertilizer BMPs. </w:t>
      </w:r>
    </w:p>
    <w:p w14:paraId="6784C281" w14:textId="06FB678D" w:rsidR="00287229" w:rsidRDefault="00287229" w:rsidP="004071E0">
      <w:pPr>
        <w:jc w:val="center"/>
      </w:pPr>
      <w:r w:rsidRPr="001B3B89">
        <w:rPr>
          <w:noProof/>
          <w:lang w:val="en"/>
        </w:rPr>
        <w:drawing>
          <wp:inline distT="114300" distB="114300" distL="114300" distR="114300" wp14:anchorId="46A6E19A" wp14:editId="206AD853">
            <wp:extent cx="4846320" cy="3448963"/>
            <wp:effectExtent l="57150" t="19050" r="49530" b="94615"/>
            <wp:docPr id="5" name="Picture 5" descr="A picture containing text, grass,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picture containing text, grass, outdoor, sign&#10;&#10;Description automatically generated"/>
                    <pic:cNvPicPr preferRelativeResize="0"/>
                  </pic:nvPicPr>
                  <pic:blipFill rotWithShape="1">
                    <a:blip r:embed="rId14">
                      <a:extLst>
                        <a:ext uri="{BEBA8EAE-BF5A-486C-A8C5-ECC9F3942E4B}">
                          <a14:imgProps xmlns:a14="http://schemas.microsoft.com/office/drawing/2010/main">
                            <a14:imgLayer r:embed="rId15">
                              <a14:imgEffect>
                                <a14:brightnessContrast bright="20000"/>
                              </a14:imgEffect>
                            </a14:imgLayer>
                          </a14:imgProps>
                        </a:ext>
                      </a:extLst>
                    </a:blip>
                    <a:srcRect t="5194"/>
                    <a:stretch/>
                  </pic:blipFill>
                  <pic:spPr bwMode="auto">
                    <a:xfrm>
                      <a:off x="0" y="0"/>
                      <a:ext cx="4846320" cy="3448963"/>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26B2D1" w14:textId="1F59DEFF" w:rsidR="00287229" w:rsidRPr="001B3B89" w:rsidRDefault="00287229" w:rsidP="00287229">
      <w:pPr>
        <w:pStyle w:val="Caption"/>
        <w:rPr>
          <w:lang w:val="en"/>
        </w:rPr>
      </w:pPr>
      <w:bookmarkStart w:id="0" w:name="_Ref128559007"/>
      <w:r>
        <w:t xml:space="preserve">Figure </w:t>
      </w:r>
      <w:r>
        <w:fldChar w:fldCharType="begin"/>
      </w:r>
      <w:r>
        <w:instrText xml:space="preserve"> SEQ Figure \* ARABIC </w:instrText>
      </w:r>
      <w:r>
        <w:fldChar w:fldCharType="separate"/>
      </w:r>
      <w:r w:rsidR="00BC76DE">
        <w:rPr>
          <w:noProof/>
        </w:rPr>
        <w:t>1</w:t>
      </w:r>
      <w:r>
        <w:rPr>
          <w:noProof/>
        </w:rPr>
        <w:fldChar w:fldCharType="end"/>
      </w:r>
      <w:bookmarkEnd w:id="0"/>
      <w:r>
        <w:t xml:space="preserve">. </w:t>
      </w:r>
      <w:r w:rsidRPr="00683F04">
        <w:t xml:space="preserve">Study field and filter strip layout with automated sampler locations highlighted. A short (90 sec.) video tour of the site can be found here: </w:t>
      </w:r>
      <w:hyperlink r:id="rId16" w:history="1">
        <w:r w:rsidRPr="00014EA9">
          <w:rPr>
            <w:rStyle w:val="Hyperlink"/>
          </w:rPr>
          <w:t>https://www.youtube.com/watch?v=O2kjEdDUdSU\</w:t>
        </w:r>
      </w:hyperlink>
      <w:r>
        <w:t xml:space="preserve"> </w:t>
      </w:r>
    </w:p>
    <w:p w14:paraId="712AFF35" w14:textId="77777777" w:rsidR="00287229" w:rsidRPr="001B3B89" w:rsidRDefault="00287229" w:rsidP="001B3B89">
      <w:pPr>
        <w:rPr>
          <w:lang w:val="en"/>
        </w:rPr>
      </w:pPr>
    </w:p>
    <w:p w14:paraId="1F82C7D1" w14:textId="16A4DFFE" w:rsidR="00B07F89" w:rsidRPr="001B3B89" w:rsidRDefault="00B07F89" w:rsidP="00B07F89">
      <w:pPr>
        <w:pStyle w:val="Heading2"/>
        <w:rPr>
          <w:lang w:val="en"/>
        </w:rPr>
      </w:pPr>
      <w:bookmarkStart w:id="1" w:name="_8adjkbc6tvvs" w:colFirst="0" w:colLast="0"/>
      <w:bookmarkEnd w:id="1"/>
      <w:r>
        <w:rPr>
          <w:lang w:val="en"/>
        </w:rPr>
        <w:lastRenderedPageBreak/>
        <w:t>Water</w:t>
      </w:r>
      <w:r w:rsidRPr="001B3B89">
        <w:rPr>
          <w:lang w:val="en"/>
        </w:rPr>
        <w:t xml:space="preserve"> Sample Collection</w:t>
      </w:r>
    </w:p>
    <w:p w14:paraId="2EEF4253" w14:textId="77777777" w:rsidR="009678E5" w:rsidRDefault="00B07F89" w:rsidP="00B07F89">
      <w:pPr>
        <w:rPr>
          <w:lang w:val="en"/>
        </w:rPr>
      </w:pPr>
      <w:r>
        <w:rPr>
          <w:lang w:val="en"/>
        </w:rPr>
        <w:t>The AWQP</w:t>
      </w:r>
      <w:r w:rsidRPr="001B3B89">
        <w:rPr>
          <w:lang w:val="en"/>
        </w:rPr>
        <w:t xml:space="preserve"> already installed automated water sampling devices both upstream and downstream of the existing filter strip to measure important water quality parameters (</w:t>
      </w:r>
      <w:proofErr w:type="gramStart"/>
      <w:r w:rsidRPr="001B3B89">
        <w:rPr>
          <w:lang w:val="en"/>
        </w:rPr>
        <w:t>including;</w:t>
      </w:r>
      <w:proofErr w:type="gramEnd"/>
      <w:r w:rsidRPr="001B3B89">
        <w:rPr>
          <w:lang w:val="en"/>
        </w:rPr>
        <w:t xml:space="preserve"> Nitrate,</w:t>
      </w:r>
      <w:r>
        <w:rPr>
          <w:lang w:val="en"/>
        </w:rPr>
        <w:t xml:space="preserve"> Nitrite, Total</w:t>
      </w:r>
      <w:r w:rsidRPr="001B3B89">
        <w:rPr>
          <w:lang w:val="en"/>
        </w:rPr>
        <w:t xml:space="preserve"> Phosphorus, Total Kjeldahl Nitrogen, </w:t>
      </w:r>
      <w:r>
        <w:rPr>
          <w:lang w:val="en"/>
        </w:rPr>
        <w:t>Total Suspended Solids</w:t>
      </w:r>
      <w:r w:rsidRPr="001B3B89">
        <w:rPr>
          <w:lang w:val="en"/>
        </w:rPr>
        <w:t>, Orthophosphate,</w:t>
      </w:r>
      <w:r>
        <w:rPr>
          <w:lang w:val="en"/>
        </w:rPr>
        <w:t xml:space="preserve"> Electrical Conductivity, Total Dissolved Solids, and pH</w:t>
      </w:r>
      <w:r w:rsidRPr="001B3B89">
        <w:rPr>
          <w:lang w:val="en"/>
        </w:rPr>
        <w:t>), and</w:t>
      </w:r>
      <w:r w:rsidR="00314513">
        <w:rPr>
          <w:lang w:val="en"/>
        </w:rPr>
        <w:t xml:space="preserve"> subsequently quantify</w:t>
      </w:r>
      <w:r w:rsidRPr="001B3B89">
        <w:rPr>
          <w:lang w:val="en"/>
        </w:rPr>
        <w:t xml:space="preserve"> the effectiveness of the filter strip to reduce the </w:t>
      </w:r>
      <w:r w:rsidR="00314513">
        <w:rPr>
          <w:lang w:val="en"/>
        </w:rPr>
        <w:t xml:space="preserve">pollutant </w:t>
      </w:r>
      <w:r w:rsidRPr="001B3B89">
        <w:rPr>
          <w:lang w:val="en"/>
        </w:rPr>
        <w:t>concentration of the analytes listed above</w:t>
      </w:r>
      <w:r w:rsidR="009678E5">
        <w:rPr>
          <w:lang w:val="en"/>
        </w:rPr>
        <w:t xml:space="preserve">. </w:t>
      </w:r>
      <w:r w:rsidRPr="001B3B89">
        <w:rPr>
          <w:lang w:val="en"/>
        </w:rPr>
        <w:t xml:space="preserve">Each </w:t>
      </w:r>
      <w:r w:rsidR="009678E5">
        <w:rPr>
          <w:lang w:val="en"/>
        </w:rPr>
        <w:t xml:space="preserve">sampling </w:t>
      </w:r>
      <w:r w:rsidRPr="001B3B89">
        <w:rPr>
          <w:lang w:val="en"/>
        </w:rPr>
        <w:t xml:space="preserve">device consists of a flume to measure water flow, A Teledyne ISCO 6712 portable water sampler, a bubbler </w:t>
      </w:r>
      <w:r w:rsidR="009678E5">
        <w:rPr>
          <w:lang w:val="en"/>
        </w:rPr>
        <w:t xml:space="preserve">unit </w:t>
      </w:r>
      <w:r w:rsidRPr="001B3B89">
        <w:rPr>
          <w:lang w:val="en"/>
        </w:rPr>
        <w:t>to measure water depth</w:t>
      </w:r>
      <w:r w:rsidR="009678E5">
        <w:rPr>
          <w:lang w:val="en"/>
        </w:rPr>
        <w:t xml:space="preserve"> within the flume</w:t>
      </w:r>
      <w:r w:rsidRPr="001B3B89">
        <w:rPr>
          <w:lang w:val="en"/>
        </w:rPr>
        <w:t>, a cellular modem, and a solar-powered</w:t>
      </w:r>
      <w:r w:rsidR="009678E5">
        <w:rPr>
          <w:lang w:val="en"/>
        </w:rPr>
        <w:t xml:space="preserve"> 24V</w:t>
      </w:r>
      <w:r w:rsidRPr="001B3B89">
        <w:rPr>
          <w:lang w:val="en"/>
        </w:rPr>
        <w:t xml:space="preserve"> battery. </w:t>
      </w:r>
    </w:p>
    <w:p w14:paraId="57CCC746" w14:textId="7F77B128" w:rsidR="000B0C75" w:rsidRDefault="00B07F89" w:rsidP="00B07F89">
      <w:pPr>
        <w:rPr>
          <w:lang w:val="en"/>
        </w:rPr>
      </w:pPr>
      <w:r w:rsidRPr="001B3B89">
        <w:rPr>
          <w:lang w:val="en"/>
        </w:rPr>
        <w:t xml:space="preserve">During </w:t>
      </w:r>
      <w:r w:rsidR="009678E5">
        <w:rPr>
          <w:lang w:val="en"/>
        </w:rPr>
        <w:t>each irrigation</w:t>
      </w:r>
      <w:r w:rsidR="00497472">
        <w:rPr>
          <w:lang w:val="en"/>
        </w:rPr>
        <w:t xml:space="preserve"> event</w:t>
      </w:r>
      <w:r w:rsidRPr="001B3B89">
        <w:rPr>
          <w:lang w:val="en"/>
        </w:rPr>
        <w:t>, these automated samplers collect</w:t>
      </w:r>
      <w:r w:rsidR="009678E5">
        <w:rPr>
          <w:lang w:val="en"/>
        </w:rPr>
        <w:t>ed</w:t>
      </w:r>
      <w:r w:rsidRPr="001B3B89">
        <w:rPr>
          <w:lang w:val="en"/>
        </w:rPr>
        <w:t xml:space="preserve"> 200 mL water each hour</w:t>
      </w:r>
      <w:r w:rsidR="003B3785">
        <w:rPr>
          <w:lang w:val="en"/>
        </w:rPr>
        <w:t xml:space="preserve"> that went into a 4 L bottle for compositing</w:t>
      </w:r>
      <w:r w:rsidRPr="001B3B89">
        <w:rPr>
          <w:lang w:val="en"/>
        </w:rPr>
        <w:t xml:space="preserve">. During storm events, </w:t>
      </w:r>
      <w:r>
        <w:rPr>
          <w:lang w:val="en"/>
        </w:rPr>
        <w:t>the equipment</w:t>
      </w:r>
      <w:r w:rsidRPr="001B3B89">
        <w:rPr>
          <w:lang w:val="en"/>
        </w:rPr>
        <w:t xml:space="preserve"> </w:t>
      </w:r>
      <w:r w:rsidR="00497472">
        <w:rPr>
          <w:lang w:val="en"/>
        </w:rPr>
        <w:t xml:space="preserve">sampled </w:t>
      </w:r>
      <w:r w:rsidRPr="001B3B89">
        <w:rPr>
          <w:lang w:val="en"/>
        </w:rPr>
        <w:t xml:space="preserve">based on </w:t>
      </w:r>
      <w:r w:rsidR="00497472">
        <w:rPr>
          <w:lang w:val="en"/>
        </w:rPr>
        <w:t xml:space="preserve">flow </w:t>
      </w:r>
      <w:r w:rsidRPr="001B3B89">
        <w:rPr>
          <w:lang w:val="en"/>
        </w:rPr>
        <w:t>intensity at 200 mL of water per 250 gal of water through the flume</w:t>
      </w:r>
      <w:r w:rsidR="00AD1A57">
        <w:rPr>
          <w:lang w:val="en"/>
        </w:rPr>
        <w:t xml:space="preserve">, which were also composited into 4 L bottles.  Composite samples were </w:t>
      </w:r>
      <w:r w:rsidR="00E32EC8">
        <w:rPr>
          <w:lang w:val="en"/>
        </w:rPr>
        <w:t>removed and</w:t>
      </w:r>
      <w:r w:rsidR="00AD1A57">
        <w:rPr>
          <w:lang w:val="en"/>
        </w:rPr>
        <w:t xml:space="preserve"> processed after an irrigation or storm event within 48 hours to meet hold times for water quality analysis.</w:t>
      </w:r>
      <w:r w:rsidR="000B0C75">
        <w:rPr>
          <w:lang w:val="en"/>
        </w:rPr>
        <w:t xml:space="preserve"> Methods used to characterize each analyte can be found in</w:t>
      </w:r>
      <w:r w:rsidR="00E32EC8">
        <w:rPr>
          <w:lang w:val="en"/>
        </w:rPr>
        <w:t xml:space="preserve"> </w:t>
      </w:r>
      <w:r w:rsidR="00E32EC8">
        <w:rPr>
          <w:lang w:val="en"/>
        </w:rPr>
        <w:fldChar w:fldCharType="begin"/>
      </w:r>
      <w:r w:rsidR="00E32EC8">
        <w:rPr>
          <w:lang w:val="en"/>
        </w:rPr>
        <w:instrText xml:space="preserve"> REF _Ref153458614 \h </w:instrText>
      </w:r>
      <w:r w:rsidR="00E32EC8">
        <w:rPr>
          <w:lang w:val="en"/>
        </w:rPr>
      </w:r>
      <w:r w:rsidR="00E32EC8">
        <w:rPr>
          <w:lang w:val="en"/>
        </w:rPr>
        <w:fldChar w:fldCharType="separate"/>
      </w:r>
      <w:r w:rsidR="00301F63">
        <w:t xml:space="preserve">Table </w:t>
      </w:r>
      <w:r w:rsidR="00301F63">
        <w:rPr>
          <w:noProof/>
        </w:rPr>
        <w:t>1</w:t>
      </w:r>
      <w:r w:rsidR="00E32EC8">
        <w:rPr>
          <w:lang w:val="en"/>
        </w:rPr>
        <w:fldChar w:fldCharType="end"/>
      </w:r>
      <w:r w:rsidR="000B0C75">
        <w:rPr>
          <w:lang w:val="en"/>
        </w:rPr>
        <w:t>.</w:t>
      </w:r>
    </w:p>
    <w:p w14:paraId="6F0EFCDD" w14:textId="7E9FF38B" w:rsidR="00E32EC8" w:rsidRDefault="00E32EC8" w:rsidP="00E32EC8">
      <w:pPr>
        <w:pStyle w:val="Caption"/>
        <w:keepNext/>
      </w:pPr>
      <w:bookmarkStart w:id="2" w:name="_Ref153458614"/>
      <w:r>
        <w:t xml:space="preserve">Table </w:t>
      </w:r>
      <w:r>
        <w:fldChar w:fldCharType="begin"/>
      </w:r>
      <w:r>
        <w:instrText xml:space="preserve"> SEQ Table \* ARABIC </w:instrText>
      </w:r>
      <w:r>
        <w:fldChar w:fldCharType="separate"/>
      </w:r>
      <w:r w:rsidR="009051B7">
        <w:rPr>
          <w:noProof/>
        </w:rPr>
        <w:t>1</w:t>
      </w:r>
      <w:r>
        <w:fldChar w:fldCharType="end"/>
      </w:r>
      <w:bookmarkEnd w:id="2"/>
      <w:r>
        <w:t>. List of water analytes characterized, and corresponding lab methods used.</w:t>
      </w:r>
    </w:p>
    <w:tbl>
      <w:tblPr>
        <w:tblW w:w="5000" w:type="pct"/>
        <w:jc w:val="center"/>
        <w:tblLook w:val="04A0" w:firstRow="1" w:lastRow="0" w:firstColumn="1" w:lastColumn="0" w:noHBand="0" w:noVBand="1"/>
      </w:tblPr>
      <w:tblGrid>
        <w:gridCol w:w="5273"/>
        <w:gridCol w:w="4087"/>
      </w:tblGrid>
      <w:tr w:rsidR="000B0C75" w:rsidRPr="000B0C75" w14:paraId="1C5311C8" w14:textId="77777777" w:rsidTr="00E32EC8">
        <w:trPr>
          <w:trHeight w:val="285"/>
          <w:jc w:val="center"/>
        </w:trPr>
        <w:tc>
          <w:tcPr>
            <w:tcW w:w="2817" w:type="pct"/>
            <w:tcBorders>
              <w:top w:val="nil"/>
              <w:left w:val="nil"/>
              <w:bottom w:val="single" w:sz="4" w:space="0" w:color="auto"/>
              <w:right w:val="nil"/>
            </w:tcBorders>
            <w:shd w:val="clear" w:color="auto" w:fill="auto"/>
            <w:noWrap/>
            <w:vAlign w:val="bottom"/>
            <w:hideMark/>
          </w:tcPr>
          <w:p w14:paraId="5DB83254" w14:textId="77777777" w:rsidR="000B0C75" w:rsidRPr="000B0C75" w:rsidRDefault="000B0C75" w:rsidP="000B0C75">
            <w:pPr>
              <w:spacing w:after="0" w:line="240" w:lineRule="auto"/>
              <w:rPr>
                <w:rFonts w:eastAsia="Times New Roman" w:cs="Calibri"/>
                <w:b/>
                <w:bCs/>
              </w:rPr>
            </w:pPr>
            <w:r w:rsidRPr="000B0C75">
              <w:rPr>
                <w:rFonts w:eastAsia="Times New Roman" w:cs="Calibri"/>
                <w:b/>
                <w:bCs/>
              </w:rPr>
              <w:t>Water Analyte</w:t>
            </w:r>
          </w:p>
        </w:tc>
        <w:tc>
          <w:tcPr>
            <w:tcW w:w="2183" w:type="pct"/>
            <w:tcBorders>
              <w:top w:val="nil"/>
              <w:left w:val="nil"/>
              <w:bottom w:val="single" w:sz="4" w:space="0" w:color="auto"/>
              <w:right w:val="nil"/>
            </w:tcBorders>
            <w:shd w:val="clear" w:color="auto" w:fill="auto"/>
            <w:noWrap/>
            <w:vAlign w:val="bottom"/>
            <w:hideMark/>
          </w:tcPr>
          <w:p w14:paraId="7E6FA67D" w14:textId="77777777" w:rsidR="000B0C75" w:rsidRPr="000B0C75" w:rsidRDefault="000B0C75" w:rsidP="000B0C75">
            <w:pPr>
              <w:spacing w:after="0" w:line="240" w:lineRule="auto"/>
              <w:rPr>
                <w:rFonts w:eastAsia="Times New Roman" w:cs="Calibri"/>
                <w:b/>
                <w:bCs/>
              </w:rPr>
            </w:pPr>
            <w:r w:rsidRPr="000B0C75">
              <w:rPr>
                <w:rFonts w:eastAsia="Times New Roman" w:cs="Calibri"/>
                <w:b/>
                <w:bCs/>
              </w:rPr>
              <w:t>Lab Method</w:t>
            </w:r>
          </w:p>
        </w:tc>
      </w:tr>
      <w:tr w:rsidR="000B0C75" w:rsidRPr="000B0C75" w14:paraId="733439C4"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39DDEF9C"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Nitrogen, Nitrate (As N)</w:t>
            </w:r>
          </w:p>
        </w:tc>
        <w:tc>
          <w:tcPr>
            <w:tcW w:w="2183" w:type="pct"/>
            <w:tcBorders>
              <w:top w:val="nil"/>
              <w:left w:val="nil"/>
              <w:bottom w:val="nil"/>
              <w:right w:val="nil"/>
            </w:tcBorders>
            <w:shd w:val="clear" w:color="auto" w:fill="auto"/>
            <w:noWrap/>
            <w:vAlign w:val="bottom"/>
            <w:hideMark/>
          </w:tcPr>
          <w:p w14:paraId="123E183B" w14:textId="07154A61"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E</w:t>
            </w:r>
            <w:r w:rsidR="005161D1">
              <w:rPr>
                <w:rFonts w:eastAsia="Times New Roman" w:cs="Calibri"/>
                <w:color w:val="000000"/>
              </w:rPr>
              <w:t xml:space="preserve">PA </w:t>
            </w:r>
            <w:r w:rsidRPr="000B0C75">
              <w:rPr>
                <w:rFonts w:eastAsia="Times New Roman" w:cs="Calibri"/>
                <w:color w:val="000000"/>
              </w:rPr>
              <w:t>300</w:t>
            </w:r>
          </w:p>
        </w:tc>
      </w:tr>
      <w:tr w:rsidR="000B0C75" w:rsidRPr="000B0C75" w14:paraId="6A255969"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35990618"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Nitrogen, Nitrite (As N)</w:t>
            </w:r>
          </w:p>
        </w:tc>
        <w:tc>
          <w:tcPr>
            <w:tcW w:w="2183" w:type="pct"/>
            <w:tcBorders>
              <w:top w:val="nil"/>
              <w:left w:val="nil"/>
              <w:bottom w:val="nil"/>
              <w:right w:val="nil"/>
            </w:tcBorders>
            <w:shd w:val="clear" w:color="auto" w:fill="auto"/>
            <w:noWrap/>
            <w:vAlign w:val="bottom"/>
            <w:hideMark/>
          </w:tcPr>
          <w:p w14:paraId="4A8BA427" w14:textId="6CFDCEEC"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E</w:t>
            </w:r>
            <w:r w:rsidR="005161D1">
              <w:rPr>
                <w:rFonts w:eastAsia="Times New Roman" w:cs="Calibri"/>
                <w:color w:val="000000"/>
              </w:rPr>
              <w:t xml:space="preserve">PA </w:t>
            </w:r>
            <w:r w:rsidRPr="000B0C75">
              <w:rPr>
                <w:rFonts w:eastAsia="Times New Roman" w:cs="Calibri"/>
                <w:color w:val="000000"/>
              </w:rPr>
              <w:t>300</w:t>
            </w:r>
          </w:p>
        </w:tc>
      </w:tr>
      <w:tr w:rsidR="000B0C75" w:rsidRPr="000B0C75" w14:paraId="29744E28"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35E40AE7"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Nitrogen, Total Kjeldahl</w:t>
            </w:r>
          </w:p>
        </w:tc>
        <w:tc>
          <w:tcPr>
            <w:tcW w:w="2183" w:type="pct"/>
            <w:tcBorders>
              <w:top w:val="nil"/>
              <w:left w:val="nil"/>
              <w:bottom w:val="nil"/>
              <w:right w:val="nil"/>
            </w:tcBorders>
            <w:shd w:val="clear" w:color="auto" w:fill="auto"/>
            <w:noWrap/>
            <w:vAlign w:val="bottom"/>
            <w:hideMark/>
          </w:tcPr>
          <w:p w14:paraId="08832021" w14:textId="05B67353"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M4500</w:t>
            </w:r>
          </w:p>
        </w:tc>
      </w:tr>
      <w:tr w:rsidR="000B0C75" w:rsidRPr="000B0C75" w14:paraId="4F60E685"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6DE728E6"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Phosphorus, Total (As P)</w:t>
            </w:r>
          </w:p>
        </w:tc>
        <w:tc>
          <w:tcPr>
            <w:tcW w:w="2183" w:type="pct"/>
            <w:tcBorders>
              <w:top w:val="nil"/>
              <w:left w:val="nil"/>
              <w:bottom w:val="nil"/>
              <w:right w:val="nil"/>
            </w:tcBorders>
            <w:shd w:val="clear" w:color="auto" w:fill="auto"/>
            <w:noWrap/>
            <w:vAlign w:val="bottom"/>
            <w:hideMark/>
          </w:tcPr>
          <w:p w14:paraId="5818EDA0" w14:textId="4372F3D8"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SM4500P E</w:t>
            </w:r>
          </w:p>
        </w:tc>
      </w:tr>
      <w:tr w:rsidR="000B0C75" w:rsidRPr="000B0C75" w14:paraId="6424E2FC"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53785C86"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Phosphorus, Total Orthophosphate (as P)</w:t>
            </w:r>
          </w:p>
        </w:tc>
        <w:tc>
          <w:tcPr>
            <w:tcW w:w="2183" w:type="pct"/>
            <w:tcBorders>
              <w:top w:val="nil"/>
              <w:left w:val="nil"/>
              <w:bottom w:val="nil"/>
              <w:right w:val="nil"/>
            </w:tcBorders>
            <w:shd w:val="clear" w:color="auto" w:fill="auto"/>
            <w:noWrap/>
            <w:vAlign w:val="bottom"/>
            <w:hideMark/>
          </w:tcPr>
          <w:p w14:paraId="4B826336" w14:textId="513B82D6"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SM4500P E</w:t>
            </w:r>
          </w:p>
        </w:tc>
      </w:tr>
      <w:tr w:rsidR="000B0C75" w:rsidRPr="000B0C75" w14:paraId="442D4F15"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7624CB9D"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Selenium, Total</w:t>
            </w:r>
          </w:p>
        </w:tc>
        <w:tc>
          <w:tcPr>
            <w:tcW w:w="2183" w:type="pct"/>
            <w:tcBorders>
              <w:top w:val="nil"/>
              <w:left w:val="nil"/>
              <w:bottom w:val="nil"/>
              <w:right w:val="nil"/>
            </w:tcBorders>
            <w:shd w:val="clear" w:color="auto" w:fill="auto"/>
            <w:noWrap/>
            <w:vAlign w:val="bottom"/>
            <w:hideMark/>
          </w:tcPr>
          <w:p w14:paraId="7CA43FB7" w14:textId="5E8759A3" w:rsidR="000B0C75" w:rsidRPr="000B0C75" w:rsidRDefault="00DD3B21" w:rsidP="00DD3B21">
            <w:pPr>
              <w:spacing w:after="0" w:line="240" w:lineRule="auto"/>
              <w:rPr>
                <w:rFonts w:eastAsia="Times New Roman" w:cs="Calibri"/>
                <w:color w:val="000000"/>
              </w:rPr>
            </w:pPr>
            <w:r>
              <w:rPr>
                <w:rFonts w:eastAsia="Times New Roman" w:cs="Calibri"/>
                <w:color w:val="000000"/>
              </w:rPr>
              <w:t xml:space="preserve">EPA </w:t>
            </w:r>
            <w:r w:rsidR="000B0C75" w:rsidRPr="000B0C75">
              <w:rPr>
                <w:rFonts w:eastAsia="Times New Roman" w:cs="Calibri"/>
                <w:color w:val="000000"/>
              </w:rPr>
              <w:t>200.8</w:t>
            </w:r>
          </w:p>
        </w:tc>
      </w:tr>
      <w:tr w:rsidR="000B0C75" w:rsidRPr="000B0C75" w14:paraId="46716A49"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193FBF5C"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Specific Conductance</w:t>
            </w:r>
          </w:p>
        </w:tc>
        <w:tc>
          <w:tcPr>
            <w:tcW w:w="2183" w:type="pct"/>
            <w:tcBorders>
              <w:top w:val="nil"/>
              <w:left w:val="nil"/>
              <w:bottom w:val="nil"/>
              <w:right w:val="nil"/>
            </w:tcBorders>
            <w:shd w:val="clear" w:color="auto" w:fill="auto"/>
            <w:noWrap/>
            <w:vAlign w:val="bottom"/>
            <w:hideMark/>
          </w:tcPr>
          <w:p w14:paraId="3D9CE106" w14:textId="540D5AB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E</w:t>
            </w:r>
            <w:r w:rsidR="005161D1">
              <w:rPr>
                <w:rFonts w:eastAsia="Times New Roman" w:cs="Calibri"/>
                <w:color w:val="000000"/>
              </w:rPr>
              <w:t xml:space="preserve">PA </w:t>
            </w:r>
            <w:r w:rsidRPr="000B0C75">
              <w:rPr>
                <w:rFonts w:eastAsia="Times New Roman" w:cs="Calibri"/>
                <w:color w:val="000000"/>
              </w:rPr>
              <w:t>120.1</w:t>
            </w:r>
          </w:p>
        </w:tc>
      </w:tr>
      <w:tr w:rsidR="000B0C75" w:rsidRPr="000B0C75" w14:paraId="6EA94201" w14:textId="77777777" w:rsidTr="00E32EC8">
        <w:trPr>
          <w:trHeight w:val="285"/>
          <w:jc w:val="center"/>
        </w:trPr>
        <w:tc>
          <w:tcPr>
            <w:tcW w:w="2817" w:type="pct"/>
            <w:tcBorders>
              <w:top w:val="nil"/>
              <w:left w:val="nil"/>
              <w:bottom w:val="nil"/>
              <w:right w:val="nil"/>
            </w:tcBorders>
            <w:shd w:val="clear" w:color="auto" w:fill="auto"/>
            <w:noWrap/>
            <w:vAlign w:val="bottom"/>
            <w:hideMark/>
          </w:tcPr>
          <w:p w14:paraId="08075AD3"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Suspended Solids (Residue, Non-Filterable)</w:t>
            </w:r>
          </w:p>
        </w:tc>
        <w:tc>
          <w:tcPr>
            <w:tcW w:w="2183" w:type="pct"/>
            <w:tcBorders>
              <w:top w:val="nil"/>
              <w:left w:val="nil"/>
              <w:bottom w:val="nil"/>
              <w:right w:val="nil"/>
            </w:tcBorders>
            <w:shd w:val="clear" w:color="auto" w:fill="auto"/>
            <w:noWrap/>
            <w:vAlign w:val="bottom"/>
            <w:hideMark/>
          </w:tcPr>
          <w:p w14:paraId="1D33FE23" w14:textId="421EE2E1"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E</w:t>
            </w:r>
            <w:r w:rsidR="005161D1">
              <w:rPr>
                <w:rFonts w:eastAsia="Times New Roman" w:cs="Calibri"/>
                <w:color w:val="000000"/>
              </w:rPr>
              <w:t xml:space="preserve">PA </w:t>
            </w:r>
            <w:r w:rsidRPr="000B0C75">
              <w:rPr>
                <w:rFonts w:eastAsia="Times New Roman" w:cs="Calibri"/>
                <w:color w:val="000000"/>
              </w:rPr>
              <w:t>160.2</w:t>
            </w:r>
          </w:p>
        </w:tc>
      </w:tr>
      <w:tr w:rsidR="000B0C75" w:rsidRPr="000B0C75" w14:paraId="7FD48710" w14:textId="77777777" w:rsidTr="005161D1">
        <w:trPr>
          <w:trHeight w:val="285"/>
          <w:jc w:val="center"/>
        </w:trPr>
        <w:tc>
          <w:tcPr>
            <w:tcW w:w="2817" w:type="pct"/>
            <w:tcBorders>
              <w:top w:val="nil"/>
              <w:left w:val="nil"/>
              <w:right w:val="nil"/>
            </w:tcBorders>
            <w:shd w:val="clear" w:color="auto" w:fill="auto"/>
            <w:noWrap/>
            <w:vAlign w:val="bottom"/>
            <w:hideMark/>
          </w:tcPr>
          <w:p w14:paraId="6E561087"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Total Dissolved Solids (Residue, Filterable)</w:t>
            </w:r>
          </w:p>
        </w:tc>
        <w:tc>
          <w:tcPr>
            <w:tcW w:w="2183" w:type="pct"/>
            <w:tcBorders>
              <w:top w:val="nil"/>
              <w:left w:val="nil"/>
              <w:right w:val="nil"/>
            </w:tcBorders>
            <w:shd w:val="clear" w:color="auto" w:fill="auto"/>
            <w:noWrap/>
            <w:vAlign w:val="bottom"/>
            <w:hideMark/>
          </w:tcPr>
          <w:p w14:paraId="76C50818" w14:textId="3C0BA326"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E</w:t>
            </w:r>
            <w:r w:rsidR="005161D1">
              <w:rPr>
                <w:rFonts w:eastAsia="Times New Roman" w:cs="Calibri"/>
                <w:color w:val="000000"/>
              </w:rPr>
              <w:t xml:space="preserve">PA </w:t>
            </w:r>
            <w:r w:rsidRPr="000B0C75">
              <w:rPr>
                <w:rFonts w:eastAsia="Times New Roman" w:cs="Calibri"/>
                <w:color w:val="000000"/>
              </w:rPr>
              <w:t>160.</w:t>
            </w:r>
            <w:r w:rsidR="005161D1">
              <w:rPr>
                <w:rFonts w:eastAsia="Times New Roman" w:cs="Calibri"/>
                <w:color w:val="000000"/>
              </w:rPr>
              <w:t>1</w:t>
            </w:r>
          </w:p>
        </w:tc>
      </w:tr>
      <w:tr w:rsidR="000B0C75" w:rsidRPr="000B0C75" w14:paraId="294B1A99" w14:textId="77777777" w:rsidTr="005161D1">
        <w:trPr>
          <w:trHeight w:val="285"/>
          <w:jc w:val="center"/>
        </w:trPr>
        <w:tc>
          <w:tcPr>
            <w:tcW w:w="2817" w:type="pct"/>
            <w:tcBorders>
              <w:top w:val="nil"/>
              <w:left w:val="nil"/>
              <w:bottom w:val="single" w:sz="8" w:space="0" w:color="auto"/>
              <w:right w:val="nil"/>
            </w:tcBorders>
            <w:shd w:val="clear" w:color="auto" w:fill="auto"/>
            <w:noWrap/>
            <w:vAlign w:val="bottom"/>
            <w:hideMark/>
          </w:tcPr>
          <w:p w14:paraId="174E64E1" w14:textId="77777777"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pH</w:t>
            </w:r>
          </w:p>
        </w:tc>
        <w:tc>
          <w:tcPr>
            <w:tcW w:w="2183" w:type="pct"/>
            <w:tcBorders>
              <w:top w:val="nil"/>
              <w:left w:val="nil"/>
              <w:bottom w:val="single" w:sz="8" w:space="0" w:color="auto"/>
              <w:right w:val="nil"/>
            </w:tcBorders>
            <w:shd w:val="clear" w:color="auto" w:fill="auto"/>
            <w:noWrap/>
            <w:vAlign w:val="bottom"/>
            <w:hideMark/>
          </w:tcPr>
          <w:p w14:paraId="3580CD27" w14:textId="0986B768" w:rsidR="000B0C75" w:rsidRPr="000B0C75" w:rsidRDefault="000B0C75" w:rsidP="000B0C75">
            <w:pPr>
              <w:spacing w:after="0" w:line="240" w:lineRule="auto"/>
              <w:rPr>
                <w:rFonts w:eastAsia="Times New Roman" w:cs="Calibri"/>
                <w:color w:val="000000"/>
              </w:rPr>
            </w:pPr>
            <w:r w:rsidRPr="000B0C75">
              <w:rPr>
                <w:rFonts w:eastAsia="Times New Roman" w:cs="Calibri"/>
                <w:color w:val="000000"/>
              </w:rPr>
              <w:t>EPA</w:t>
            </w:r>
            <w:r w:rsidR="00DD3B21">
              <w:rPr>
                <w:rFonts w:eastAsia="Times New Roman" w:cs="Calibri"/>
                <w:color w:val="000000"/>
              </w:rPr>
              <w:t xml:space="preserve"> </w:t>
            </w:r>
            <w:r w:rsidRPr="000B0C75">
              <w:rPr>
                <w:rFonts w:eastAsia="Times New Roman" w:cs="Calibri"/>
                <w:color w:val="000000"/>
              </w:rPr>
              <w:t>150.1</w:t>
            </w:r>
          </w:p>
        </w:tc>
      </w:tr>
    </w:tbl>
    <w:p w14:paraId="2FE8AB23" w14:textId="77777777" w:rsidR="000B0C75" w:rsidRPr="001B3B89" w:rsidRDefault="000B0C75" w:rsidP="00B07F89">
      <w:pPr>
        <w:rPr>
          <w:lang w:val="en"/>
        </w:rPr>
      </w:pPr>
    </w:p>
    <w:p w14:paraId="1ED2FEB9" w14:textId="0ABAAA5E" w:rsidR="00B07F89" w:rsidRDefault="00906ACC" w:rsidP="00B07F89">
      <w:pPr>
        <w:rPr>
          <w:lang w:val="en"/>
        </w:rPr>
      </w:pPr>
      <w:r>
        <w:rPr>
          <w:lang w:val="en"/>
        </w:rPr>
        <w:t>These sampling methods were used to collect water quality in 2021 (pre-pollinator establishment), 2022 (failed-establishment/bare ground), and 2023 (full</w:t>
      </w:r>
      <w:r w:rsidR="003D78F1">
        <w:rPr>
          <w:lang w:val="en"/>
        </w:rPr>
        <w:t xml:space="preserve">-establishment).  This allowed for comparisons between </w:t>
      </w:r>
      <w:r w:rsidR="00D93F4E">
        <w:rPr>
          <w:lang w:val="en"/>
        </w:rPr>
        <w:t>years and</w:t>
      </w:r>
      <w:r w:rsidR="003D78F1">
        <w:rPr>
          <w:lang w:val="en"/>
        </w:rPr>
        <w:t xml:space="preserve"> </w:t>
      </w:r>
      <w:r w:rsidR="006131D5">
        <w:rPr>
          <w:lang w:val="en"/>
        </w:rPr>
        <w:t xml:space="preserve">observing any impacts on water quality </w:t>
      </w:r>
      <w:proofErr w:type="gramStart"/>
      <w:r w:rsidR="006131D5">
        <w:rPr>
          <w:lang w:val="en"/>
        </w:rPr>
        <w:t>as a result of</w:t>
      </w:r>
      <w:proofErr w:type="gramEnd"/>
      <w:r w:rsidR="006131D5">
        <w:rPr>
          <w:lang w:val="en"/>
        </w:rPr>
        <w:t xml:space="preserve"> pollinator establishment.</w:t>
      </w:r>
    </w:p>
    <w:p w14:paraId="3AA28E50" w14:textId="10A4A043" w:rsidR="001B3B89" w:rsidRPr="001B3B89" w:rsidRDefault="001B3B89" w:rsidP="001B3B89">
      <w:pPr>
        <w:pStyle w:val="Heading2"/>
        <w:rPr>
          <w:lang w:val="en"/>
        </w:rPr>
      </w:pPr>
      <w:r w:rsidRPr="001B3B89">
        <w:rPr>
          <w:lang w:val="en"/>
        </w:rPr>
        <w:t>Establishing Pollinator Species</w:t>
      </w:r>
    </w:p>
    <w:p w14:paraId="25FD8A75" w14:textId="002E64E9" w:rsidR="000A0065" w:rsidRDefault="00411A2A" w:rsidP="001B3B89">
      <w:pPr>
        <w:rPr>
          <w:lang w:val="en"/>
        </w:rPr>
      </w:pPr>
      <w:r>
        <w:rPr>
          <w:lang w:val="en"/>
        </w:rPr>
        <w:t>In 2022</w:t>
      </w:r>
      <w:r w:rsidR="6FDE885D" w:rsidRPr="14B4AFAB">
        <w:rPr>
          <w:lang w:val="en"/>
        </w:rPr>
        <w:t xml:space="preserve">, </w:t>
      </w:r>
      <w:r>
        <w:rPr>
          <w:lang w:val="en"/>
        </w:rPr>
        <w:t>the AWQP</w:t>
      </w:r>
      <w:r w:rsidR="6FDE885D" w:rsidRPr="14B4AFAB">
        <w:rPr>
          <w:lang w:val="en"/>
        </w:rPr>
        <w:t xml:space="preserve"> team </w:t>
      </w:r>
      <w:r w:rsidR="000339E1">
        <w:rPr>
          <w:lang w:val="en"/>
        </w:rPr>
        <w:t>planted a mix of</w:t>
      </w:r>
      <w:r w:rsidR="6FDE885D" w:rsidRPr="14B4AFAB">
        <w:rPr>
          <w:lang w:val="en"/>
        </w:rPr>
        <w:t xml:space="preserve"> pollinator plants to the established filter strip</w:t>
      </w:r>
      <w:r w:rsidR="008B1AD7">
        <w:rPr>
          <w:lang w:val="en"/>
        </w:rPr>
        <w:t xml:space="preserve">. It was determined after </w:t>
      </w:r>
      <w:r w:rsidR="000A0065">
        <w:rPr>
          <w:lang w:val="en"/>
        </w:rPr>
        <w:t xml:space="preserve">discussing with local seed dealers, and cross checking against </w:t>
      </w:r>
      <w:hyperlink r:id="rId17">
        <w:r w:rsidR="000A0065" w:rsidRPr="14B4AFAB">
          <w:rPr>
            <w:rStyle w:val="Hyperlink"/>
            <w:lang w:val="en"/>
          </w:rPr>
          <w:t>CSU Extension Fact Sheet 5.616</w:t>
        </w:r>
      </w:hyperlink>
      <w:r w:rsidR="00383413">
        <w:rPr>
          <w:lang w:val="en"/>
        </w:rPr>
        <w:t xml:space="preserve">, </w:t>
      </w:r>
      <w:r w:rsidR="00FB1F3F">
        <w:rPr>
          <w:lang w:val="en"/>
        </w:rPr>
        <w:t>the “PBSI Native Prairie Wildflower Mix” from Pawnee Buttes Seed, Inc. (Greeley, CO)</w:t>
      </w:r>
      <w:r w:rsidR="008B1AD7">
        <w:rPr>
          <w:lang w:val="en"/>
        </w:rPr>
        <w:t>, was the ideal seed mix to use for this study</w:t>
      </w:r>
      <w:r w:rsidR="00FB1F3F">
        <w:rPr>
          <w:lang w:val="en"/>
        </w:rPr>
        <w:t xml:space="preserve">.  This mix contained the following species: </w:t>
      </w:r>
      <w:r w:rsidR="000A0065" w:rsidRPr="14B4AFAB">
        <w:rPr>
          <w:lang w:val="en"/>
        </w:rPr>
        <w:t xml:space="preserve"> </w:t>
      </w:r>
      <w:r w:rsidR="004736B7" w:rsidRPr="004736B7">
        <w:rPr>
          <w:lang w:val="en"/>
        </w:rPr>
        <w:t xml:space="preserve">Blue Aster, Illinois Bundleflower, Indian Blanket, Leadplant, Maximillian Sunflower, Narrowleaf Penstemon, Oxeye Sunflower, Partridge Peas, Prairie Cinquefoil, Showy Evening Primrose, Canada Milkvetch, Annual Sunflower, Black-eyed Susan, </w:t>
      </w:r>
      <w:proofErr w:type="spellStart"/>
      <w:r w:rsidR="004736B7" w:rsidRPr="004736B7">
        <w:rPr>
          <w:lang w:val="en"/>
        </w:rPr>
        <w:t>Blanketflower</w:t>
      </w:r>
      <w:proofErr w:type="spellEnd"/>
      <w:r w:rsidR="004736B7" w:rsidRPr="004736B7">
        <w:rPr>
          <w:lang w:val="en"/>
        </w:rPr>
        <w:t xml:space="preserve">, Plains Coreopsis, Purple Prairie Clover, Upright Prairie Coneflower, Western Yarrow, </w:t>
      </w:r>
      <w:r w:rsidR="004736B7">
        <w:rPr>
          <w:lang w:val="en"/>
        </w:rPr>
        <w:t xml:space="preserve">and </w:t>
      </w:r>
      <w:r w:rsidR="004736B7" w:rsidRPr="004736B7">
        <w:rPr>
          <w:lang w:val="en"/>
        </w:rPr>
        <w:t>Scarlet Globemallow</w:t>
      </w:r>
      <w:r w:rsidR="004736B7">
        <w:rPr>
          <w:lang w:val="en"/>
        </w:rPr>
        <w:t xml:space="preserve">. </w:t>
      </w:r>
      <w:r w:rsidR="009B0A71">
        <w:rPr>
          <w:lang w:val="en"/>
        </w:rPr>
        <w:t>These species comprise a</w:t>
      </w:r>
      <w:r w:rsidR="0031192D">
        <w:rPr>
          <w:lang w:val="en"/>
        </w:rPr>
        <w:t xml:space="preserve"> </w:t>
      </w:r>
      <w:r w:rsidR="0031192D">
        <w:rPr>
          <w:lang w:val="en"/>
        </w:rPr>
        <w:lastRenderedPageBreak/>
        <w:t xml:space="preserve">variety of early, mid, and late season pollinator </w:t>
      </w:r>
      <w:r w:rsidR="009B0A71">
        <w:rPr>
          <w:lang w:val="en"/>
        </w:rPr>
        <w:t xml:space="preserve">plants </w:t>
      </w:r>
      <w:r w:rsidR="0031192D">
        <w:rPr>
          <w:lang w:val="en"/>
        </w:rPr>
        <w:t xml:space="preserve">to ensure that </w:t>
      </w:r>
      <w:r w:rsidR="009B0A71">
        <w:rPr>
          <w:lang w:val="en"/>
        </w:rPr>
        <w:t>vegetative growth</w:t>
      </w:r>
      <w:r w:rsidR="00716E7B">
        <w:rPr>
          <w:lang w:val="en"/>
        </w:rPr>
        <w:t xml:space="preserve"> existed in the filter strip through most of the growing season.</w:t>
      </w:r>
    </w:p>
    <w:p w14:paraId="661BA525" w14:textId="7EB2F5D9" w:rsidR="00B07F89" w:rsidRPr="007B2E6D" w:rsidRDefault="00B07F89" w:rsidP="00B07F89">
      <w:pPr>
        <w:pStyle w:val="Heading3"/>
      </w:pPr>
      <w:r>
        <w:t>No-Cost Extension in 2023</w:t>
      </w:r>
    </w:p>
    <w:p w14:paraId="4D9B75E6" w14:textId="77777777" w:rsidR="00B07F89" w:rsidRDefault="00B07F89" w:rsidP="00B07F89">
      <w:r>
        <w:t>After the field season ended 2022, the AWQP was granted a no-cost extension</w:t>
      </w:r>
      <w:r w:rsidRPr="00A07144">
        <w:t xml:space="preserve"> </w:t>
      </w:r>
      <w:r>
        <w:t>for this project to complete the deliverables by 12/31/2023. The justification for this request was due to the poor establishment of pollinator species in the filter strip.</w:t>
      </w:r>
    </w:p>
    <w:p w14:paraId="2C5029D4" w14:textId="7C2898C6" w:rsidR="00DD1BF4" w:rsidRDefault="00B07F89" w:rsidP="00B07F89">
      <w:r>
        <w:t xml:space="preserve">After planting the pollinator species in May 2022 (inter seeded into mowed perennial grass) regular checks were made for gemination and emergence. Due to competitive pressure from the grass and dry conditions, </w:t>
      </w:r>
      <w:proofErr w:type="gramStart"/>
      <w:r>
        <w:t>a stand</w:t>
      </w:r>
      <w:proofErr w:type="gramEnd"/>
      <w:r>
        <w:t xml:space="preserve"> of the pollinator species was not well established. By September it was decided to </w:t>
      </w:r>
      <w:r w:rsidR="00C91EC9">
        <w:t>roto</w:t>
      </w:r>
      <w:r>
        <w:t>till three strips in the grass and establish a cover crop in those strips to better prepare the ground for a successful establishment in 2023</w:t>
      </w:r>
      <w:r w:rsidR="004928E6">
        <w:t xml:space="preserve"> (</w:t>
      </w:r>
      <w:r w:rsidR="004928E6">
        <w:fldChar w:fldCharType="begin"/>
      </w:r>
      <w:r w:rsidR="004928E6">
        <w:instrText xml:space="preserve"> REF _Ref153459759 \h </w:instrText>
      </w:r>
      <w:r w:rsidR="004928E6">
        <w:fldChar w:fldCharType="separate"/>
      </w:r>
      <w:r w:rsidR="004928E6">
        <w:t xml:space="preserve">Figure </w:t>
      </w:r>
      <w:r w:rsidR="004928E6">
        <w:rPr>
          <w:noProof/>
        </w:rPr>
        <w:t>2</w:t>
      </w:r>
      <w:r w:rsidR="004928E6">
        <w:fldChar w:fldCharType="end"/>
      </w:r>
      <w:r w:rsidR="004928E6">
        <w:t>).</w:t>
      </w:r>
    </w:p>
    <w:p w14:paraId="42D6C685" w14:textId="77777777" w:rsidR="004928E6" w:rsidRDefault="004928E6" w:rsidP="004928E6">
      <w:pPr>
        <w:keepNext/>
      </w:pPr>
      <w:r>
        <w:rPr>
          <w:noProof/>
        </w:rPr>
        <w:drawing>
          <wp:inline distT="0" distB="0" distL="0" distR="0" wp14:anchorId="65AC96B3" wp14:editId="3FA6F154">
            <wp:extent cx="5943600" cy="3343275"/>
            <wp:effectExtent l="57150" t="19050" r="57150" b="104775"/>
            <wp:docPr id="1215772284" name="Picture 1" descr="A field of green grass and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2284" name="Picture 1" descr="A field of green grass and a roa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pic:spPr>
                </pic:pic>
              </a:graphicData>
            </a:graphic>
          </wp:inline>
        </w:drawing>
      </w:r>
    </w:p>
    <w:p w14:paraId="2BA4A1AD" w14:textId="61FE14C2" w:rsidR="004928E6" w:rsidRDefault="004928E6" w:rsidP="004928E6">
      <w:pPr>
        <w:pStyle w:val="Caption"/>
      </w:pPr>
      <w:bookmarkStart w:id="3" w:name="_Ref153459759"/>
      <w:r>
        <w:t xml:space="preserve">Figure </w:t>
      </w:r>
      <w:r>
        <w:fldChar w:fldCharType="begin"/>
      </w:r>
      <w:r>
        <w:instrText xml:space="preserve"> SEQ Figure \* ARABIC </w:instrText>
      </w:r>
      <w:r>
        <w:fldChar w:fldCharType="separate"/>
      </w:r>
      <w:r w:rsidR="00BC76DE">
        <w:rPr>
          <w:noProof/>
        </w:rPr>
        <w:t>2</w:t>
      </w:r>
      <w:r>
        <w:fldChar w:fldCharType="end"/>
      </w:r>
      <w:bookmarkEnd w:id="3"/>
      <w:r>
        <w:t xml:space="preserve">. Arial view of the vegetative filter strip with </w:t>
      </w:r>
      <w:r w:rsidR="003C4C43">
        <w:t xml:space="preserve">three established transects were planted with pollinator species after </w:t>
      </w:r>
      <w:r w:rsidR="00AA7D64">
        <w:t xml:space="preserve">rototilling, fall cover crop establishment, and spring hand seeding </w:t>
      </w:r>
      <w:r w:rsidR="006C03F2">
        <w:t xml:space="preserve">and transplanting </w:t>
      </w:r>
      <w:r w:rsidR="00AA7D64">
        <w:t>of pollinator species</w:t>
      </w:r>
      <w:r w:rsidR="006C03F2">
        <w:t>.</w:t>
      </w:r>
    </w:p>
    <w:p w14:paraId="6BA58449" w14:textId="2A1A6FB5" w:rsidR="00B24AD6" w:rsidRDefault="00C91EC9" w:rsidP="00A50A91">
      <w:r>
        <w:t xml:space="preserve">In September 2022, </w:t>
      </w:r>
      <w:r w:rsidR="004F3AAB">
        <w:t xml:space="preserve">a fall cover crop mix was </w:t>
      </w:r>
      <w:r w:rsidR="005F45FA">
        <w:t>sown by hand</w:t>
      </w:r>
      <w:r w:rsidR="004F3AAB">
        <w:t xml:space="preserve"> at 80 lbs. / ac.</w:t>
      </w:r>
      <w:r w:rsidR="005F45FA">
        <w:t xml:space="preserve"> using a hand spreader and garden rakes.</w:t>
      </w:r>
      <w:r w:rsidR="00AA26EB">
        <w:t xml:space="preserve"> The mix chosen was the “Fall/Winter Cover Crop Mix” from Pawnee Butte Seed Inc. which included: </w:t>
      </w:r>
      <w:r w:rsidR="00AA26EB" w:rsidRPr="00CC5083">
        <w:t xml:space="preserve">Winter Peas, Winter Rye/Triticale, Turnips, Hairy Vetch, Radish, </w:t>
      </w:r>
      <w:r w:rsidR="00AA26EB">
        <w:t>and</w:t>
      </w:r>
      <w:r w:rsidR="00AA26EB" w:rsidRPr="00CC5083">
        <w:t xml:space="preserve"> Dwarf Essex Rape</w:t>
      </w:r>
      <w:r w:rsidR="00AA26EB">
        <w:t>.</w:t>
      </w:r>
      <w:r w:rsidR="0089272C">
        <w:t xml:space="preserve"> </w:t>
      </w:r>
      <w:r w:rsidR="00B07F89">
        <w:t xml:space="preserve">In early spring 2023 the cover crop was terminated, and pollinator species was </w:t>
      </w:r>
      <w:r w:rsidR="003E33C8">
        <w:t>hand-</w:t>
      </w:r>
      <w:r w:rsidR="00D93F4E">
        <w:t>sewn</w:t>
      </w:r>
      <w:r w:rsidR="00B07F89">
        <w:t xml:space="preserve"> in the strips</w:t>
      </w:r>
      <w:r w:rsidR="003E33C8">
        <w:t xml:space="preserve"> at the same recommended rate as previously</w:t>
      </w:r>
      <w:r w:rsidR="00B07F89">
        <w:t xml:space="preserve">. </w:t>
      </w:r>
      <w:r w:rsidR="00B24AD6">
        <w:t xml:space="preserve">Furthermore, to ensure that pollinator species would </w:t>
      </w:r>
      <w:r w:rsidR="00E66239">
        <w:t>be established in 2023, seed trays were planted in early June containing the pollinator seed mix for transplanting in mid-July</w:t>
      </w:r>
      <w:r w:rsidR="00F607EA">
        <w:t>.</w:t>
      </w:r>
    </w:p>
    <w:p w14:paraId="7A91AFC0" w14:textId="77777777" w:rsidR="00A50A91" w:rsidRDefault="00A50A91" w:rsidP="00A50A91"/>
    <w:p w14:paraId="16A4EEBF" w14:textId="0289F5B0" w:rsidR="009B0A71" w:rsidRDefault="009B0A71" w:rsidP="001B3B89">
      <w:pPr>
        <w:rPr>
          <w:lang w:val="en"/>
        </w:rPr>
      </w:pPr>
    </w:p>
    <w:p w14:paraId="440A07A8" w14:textId="7C2EDCA0" w:rsidR="001B3B89" w:rsidRPr="001B3B89" w:rsidDel="00880656" w:rsidRDefault="00411A2A" w:rsidP="001B3B89">
      <w:pPr>
        <w:rPr>
          <w:del w:id="4" w:author="Brown,AJ" w:date="2023-12-14T14:39:00Z"/>
          <w:lang w:val="en"/>
        </w:rPr>
      </w:pPr>
      <w:del w:id="5" w:author="Brown,AJ" w:date="2023-12-14T14:39:00Z">
        <w:r w:rsidDel="00880656">
          <w:rPr>
            <w:lang w:val="en"/>
          </w:rPr>
          <w:delText>The AWQP</w:delText>
        </w:r>
        <w:r w:rsidR="001B3B89" w:rsidRPr="001B3B89" w:rsidDel="00880656">
          <w:rPr>
            <w:lang w:val="en"/>
          </w:rPr>
          <w:delText xml:space="preserve"> team t</w:delText>
        </w:r>
        <w:r w:rsidDel="00880656">
          <w:rPr>
            <w:lang w:val="en"/>
          </w:rPr>
          <w:delText>ook</w:delText>
        </w:r>
        <w:r w:rsidR="001B3B89" w:rsidRPr="001B3B89" w:rsidDel="00880656">
          <w:rPr>
            <w:lang w:val="en"/>
          </w:rPr>
          <w:delText xml:space="preserve"> pre, mid, and postseason soil samples in multiple, representative locations from 0-8” depths both in the corn field and the filter strip</w:delText>
        </w:r>
        <w:r w:rsidR="00D36BAD" w:rsidDel="00880656">
          <w:rPr>
            <w:lang w:val="en"/>
          </w:rPr>
          <w:delText xml:space="preserve"> for composite </w:delText>
        </w:r>
        <w:r w:rsidR="00A361BB" w:rsidDel="00880656">
          <w:rPr>
            <w:lang w:val="en"/>
          </w:rPr>
          <w:delText>analysis</w:delText>
        </w:r>
        <w:r w:rsidR="001B3B89" w:rsidRPr="001B3B89" w:rsidDel="00880656">
          <w:rPr>
            <w:lang w:val="en"/>
          </w:rPr>
          <w:delText xml:space="preserve">. </w:delText>
        </w:r>
        <w:commentRangeStart w:id="6"/>
        <w:commentRangeStart w:id="7"/>
        <w:r w:rsidR="001B3B89" w:rsidRPr="001B3B89" w:rsidDel="00880656">
          <w:rPr>
            <w:lang w:val="en"/>
          </w:rPr>
          <w:delText xml:space="preserve">These samples </w:delText>
        </w:r>
        <w:r w:rsidDel="00880656">
          <w:rPr>
            <w:lang w:val="en"/>
          </w:rPr>
          <w:delText>were</w:delText>
        </w:r>
        <w:r w:rsidR="001B3B89" w:rsidRPr="001B3B89" w:rsidDel="00880656">
          <w:rPr>
            <w:lang w:val="en"/>
          </w:rPr>
          <w:delText xml:space="preserve"> processed for routine soil fertility</w:delText>
        </w:r>
        <w:r w:rsidR="00D36BAD" w:rsidDel="00880656">
          <w:rPr>
            <w:lang w:val="en"/>
          </w:rPr>
          <w:delText xml:space="preserve"> (</w:delText>
        </w:r>
        <w:r w:rsidR="00D36BAD" w:rsidRPr="00460857" w:rsidDel="00880656">
          <w:delText>for pH, EC1:1, N, P, K, S, Ca, Mg, Na, Zn, Fe, Mn, Cu, B, and CEC</w:delText>
        </w:r>
        <w:r w:rsidR="00D36BAD" w:rsidDel="00880656">
          <w:rPr>
            <w:lang w:val="en"/>
          </w:rPr>
          <w:delText>)</w:delText>
        </w:r>
        <w:r w:rsidR="001B3B89" w:rsidRPr="001B3B89" w:rsidDel="00880656">
          <w:rPr>
            <w:lang w:val="en"/>
          </w:rPr>
          <w:delText xml:space="preserve">. </w:delText>
        </w:r>
        <w:commentRangeEnd w:id="6"/>
        <w:r w:rsidDel="00880656">
          <w:rPr>
            <w:rStyle w:val="CommentReference"/>
          </w:rPr>
          <w:commentReference w:id="6"/>
        </w:r>
        <w:commentRangeEnd w:id="7"/>
        <w:r w:rsidR="00880656" w:rsidDel="00880656">
          <w:rPr>
            <w:rStyle w:val="CommentReference"/>
          </w:rPr>
          <w:commentReference w:id="7"/>
        </w:r>
      </w:del>
    </w:p>
    <w:p w14:paraId="49DB8E51" w14:textId="6CB9A835" w:rsidR="00411A2A" w:rsidDel="00880656" w:rsidRDefault="00411A2A" w:rsidP="00DC074E">
      <w:pPr>
        <w:rPr>
          <w:del w:id="10" w:author="Brown,AJ" w:date="2023-12-14T14:39:00Z"/>
          <w:lang w:val="en"/>
        </w:rPr>
      </w:pPr>
      <w:bookmarkStart w:id="11" w:name="_adsbwn7vau5" w:colFirst="0" w:colLast="0"/>
      <w:bookmarkEnd w:id="11"/>
    </w:p>
    <w:p w14:paraId="4FD488A7" w14:textId="1A32243B" w:rsidR="001B3B89" w:rsidRPr="001B3B89" w:rsidRDefault="001B3B89" w:rsidP="001B3B89">
      <w:pPr>
        <w:pStyle w:val="Heading2"/>
        <w:rPr>
          <w:lang w:val="en"/>
        </w:rPr>
      </w:pPr>
      <w:bookmarkStart w:id="12" w:name="_Ref153525036"/>
      <w:r w:rsidRPr="001B3B89">
        <w:rPr>
          <w:lang w:val="en"/>
        </w:rPr>
        <w:t>Data Analysis</w:t>
      </w:r>
      <w:bookmarkEnd w:id="12"/>
    </w:p>
    <w:p w14:paraId="278B5998" w14:textId="0BBFFCAD" w:rsidR="001B3B89" w:rsidRDefault="001B3B89" w:rsidP="001B3B89">
      <w:pPr>
        <w:rPr>
          <w:lang w:val="en"/>
        </w:rPr>
      </w:pPr>
      <w:r w:rsidRPr="001B3B89">
        <w:rPr>
          <w:lang w:val="en"/>
        </w:rPr>
        <w:t xml:space="preserve">Data collected during </w:t>
      </w:r>
      <w:r w:rsidR="008D3377">
        <w:rPr>
          <w:lang w:val="en"/>
        </w:rPr>
        <w:t xml:space="preserve">2021, 2022, and 2023 </w:t>
      </w:r>
      <w:r w:rsidR="00411A2A">
        <w:rPr>
          <w:lang w:val="en"/>
        </w:rPr>
        <w:t>was</w:t>
      </w:r>
      <w:r w:rsidRPr="001B3B89">
        <w:rPr>
          <w:lang w:val="en"/>
        </w:rPr>
        <w:t xml:space="preserve"> used to determine the ability of the filter strip to remove pollutants </w:t>
      </w:r>
      <w:r w:rsidR="00196500">
        <w:rPr>
          <w:lang w:val="en"/>
        </w:rPr>
        <w:t>by creating</w:t>
      </w:r>
      <w:r w:rsidRPr="001B3B89">
        <w:rPr>
          <w:lang w:val="en"/>
        </w:rPr>
        <w:t xml:space="preserve"> an efficiency percentage </w:t>
      </w:r>
      <w:r w:rsidR="00196500">
        <w:rPr>
          <w:lang w:val="en"/>
        </w:rPr>
        <w:t>that compares inflow and outflow concentrations of water analytes</w:t>
      </w:r>
      <w:r w:rsidR="00BF458C">
        <w:rPr>
          <w:lang w:val="en"/>
        </w:rPr>
        <w:t xml:space="preserve"> </w:t>
      </w:r>
      <w:r w:rsidR="004413DB">
        <w:rPr>
          <w:lang w:val="en"/>
        </w:rPr>
        <w:t>over years:</w:t>
      </w:r>
      <w:r w:rsidR="00BF458C">
        <w:rPr>
          <w:lang w:val="en"/>
        </w:rPr>
        <w:t xml:space="preserve"> </w:t>
      </w:r>
    </w:p>
    <w:p w14:paraId="518F9677" w14:textId="010E5E30" w:rsidR="00C37FCC" w:rsidRPr="001B3B89" w:rsidRDefault="00C37FCC" w:rsidP="00DA79C8">
      <w:pPr>
        <w:tabs>
          <w:tab w:val="right" w:pos="9360"/>
        </w:tabs>
        <w:jc w:val="center"/>
        <w:rPr>
          <w:lang w:val="en"/>
        </w:rPr>
      </w:pPr>
      <m:oMath>
        <m:sSub>
          <m:sSubPr>
            <m:ctrlPr>
              <w:rPr>
                <w:rFonts w:ascii="Cambria Math" w:hAnsi="Cambria Math"/>
                <w:i/>
                <w:lang w:val="en"/>
              </w:rPr>
            </m:ctrlPr>
          </m:sSubPr>
          <m:e>
            <m:r>
              <w:rPr>
                <w:rFonts w:ascii="Cambria Math" w:hAnsi="Cambria Math"/>
                <w:lang w:val="en"/>
              </w:rPr>
              <m:t>R</m:t>
            </m:r>
          </m:e>
          <m:sub>
            <m:r>
              <w:rPr>
                <w:rFonts w:ascii="Cambria Math" w:hAnsi="Cambria Math"/>
                <w:lang w:val="en"/>
              </w:rPr>
              <m:t>y</m:t>
            </m:r>
            <m:r>
              <w:rPr>
                <w:rFonts w:ascii="Cambria Math" w:hAnsi="Cambria Math"/>
                <w:lang w:val="en"/>
              </w:rPr>
              <m:t>, c</m:t>
            </m:r>
          </m:sub>
        </m:sSub>
        <m:r>
          <w:rPr>
            <w:rFonts w:ascii="Cambria Math" w:hAnsi="Cambria Math"/>
            <w:lang w:val="en"/>
          </w:rPr>
          <m:t>=</m:t>
        </m:r>
        <m:f>
          <m:fPr>
            <m:ctrlPr>
              <w:rPr>
                <w:rFonts w:ascii="Cambria Math" w:hAnsi="Cambria Math"/>
                <w:i/>
                <w:lang w:val="en"/>
              </w:rPr>
            </m:ctrlPr>
          </m:fPr>
          <m:num>
            <m:bar>
              <m:barPr>
                <m:pos m:val="top"/>
                <m:ctrlPr>
                  <w:rPr>
                    <w:rFonts w:ascii="Cambria Math" w:hAnsi="Cambria Math"/>
                    <w:i/>
                    <w:lang w:val="en"/>
                  </w:rPr>
                </m:ctrlPr>
              </m:barPr>
              <m:e>
                <m:sSub>
                  <m:sSubPr>
                    <m:ctrlPr>
                      <w:rPr>
                        <w:rFonts w:ascii="Cambria Math" w:hAnsi="Cambria Math"/>
                        <w:i/>
                        <w:lang w:val="en"/>
                      </w:rPr>
                    </m:ctrlPr>
                  </m:sSubPr>
                  <m:e>
                    <m:r>
                      <w:rPr>
                        <w:rFonts w:ascii="Cambria Math" w:hAnsi="Cambria Math"/>
                        <w:lang w:val="en"/>
                      </w:rPr>
                      <m:t>I</m:t>
                    </m:r>
                  </m:e>
                  <m:sub>
                    <m:r>
                      <w:rPr>
                        <w:rFonts w:ascii="Cambria Math" w:hAnsi="Cambria Math"/>
                        <w:lang w:val="en"/>
                      </w:rPr>
                      <m:t>y</m:t>
                    </m:r>
                    <m:r>
                      <w:rPr>
                        <w:rFonts w:ascii="Cambria Math" w:hAnsi="Cambria Math"/>
                        <w:lang w:val="en"/>
                      </w:rPr>
                      <m:t>,c</m:t>
                    </m:r>
                  </m:sub>
                </m:sSub>
              </m:e>
            </m:bar>
            <m:r>
              <w:rPr>
                <w:rFonts w:ascii="Cambria Math" w:hAnsi="Cambria Math"/>
                <w:lang w:val="en"/>
              </w:rPr>
              <m:t>-</m:t>
            </m:r>
            <m:bar>
              <m:barPr>
                <m:pos m:val="top"/>
                <m:ctrlPr>
                  <w:rPr>
                    <w:rFonts w:ascii="Cambria Math" w:hAnsi="Cambria Math"/>
                    <w:i/>
                    <w:lang w:val="en"/>
                  </w:rPr>
                </m:ctrlPr>
              </m:barPr>
              <m:e>
                <m:sSub>
                  <m:sSubPr>
                    <m:ctrlPr>
                      <w:rPr>
                        <w:rFonts w:ascii="Cambria Math" w:hAnsi="Cambria Math"/>
                        <w:i/>
                        <w:lang w:val="en"/>
                      </w:rPr>
                    </m:ctrlPr>
                  </m:sSubPr>
                  <m:e>
                    <m:r>
                      <w:rPr>
                        <w:rFonts w:ascii="Cambria Math" w:hAnsi="Cambria Math"/>
                        <w:lang w:val="en"/>
                      </w:rPr>
                      <m:t>O</m:t>
                    </m:r>
                  </m:e>
                  <m:sub>
                    <m:r>
                      <w:rPr>
                        <w:rFonts w:ascii="Cambria Math" w:hAnsi="Cambria Math"/>
                        <w:lang w:val="en"/>
                      </w:rPr>
                      <m:t>y</m:t>
                    </m:r>
                    <m:r>
                      <w:rPr>
                        <w:rFonts w:ascii="Cambria Math" w:hAnsi="Cambria Math"/>
                        <w:lang w:val="en"/>
                      </w:rPr>
                      <m:t>,c</m:t>
                    </m:r>
                  </m:sub>
                </m:sSub>
              </m:e>
            </m:bar>
          </m:num>
          <m:den>
            <m:bar>
              <m:barPr>
                <m:pos m:val="top"/>
                <m:ctrlPr>
                  <w:rPr>
                    <w:rFonts w:ascii="Cambria Math" w:hAnsi="Cambria Math"/>
                    <w:i/>
                    <w:lang w:val="en"/>
                  </w:rPr>
                </m:ctrlPr>
              </m:barPr>
              <m:e>
                <m:sSub>
                  <m:sSubPr>
                    <m:ctrlPr>
                      <w:rPr>
                        <w:rFonts w:ascii="Cambria Math" w:hAnsi="Cambria Math"/>
                        <w:i/>
                        <w:lang w:val="en"/>
                      </w:rPr>
                    </m:ctrlPr>
                  </m:sSubPr>
                  <m:e>
                    <m:r>
                      <w:rPr>
                        <w:rFonts w:ascii="Cambria Math" w:hAnsi="Cambria Math"/>
                        <w:lang w:val="en"/>
                      </w:rPr>
                      <m:t>I</m:t>
                    </m:r>
                  </m:e>
                  <m:sub>
                    <m:r>
                      <w:rPr>
                        <w:rFonts w:ascii="Cambria Math" w:hAnsi="Cambria Math"/>
                        <w:lang w:val="en"/>
                      </w:rPr>
                      <m:t>y</m:t>
                    </m:r>
                    <m:r>
                      <w:rPr>
                        <w:rFonts w:ascii="Cambria Math" w:hAnsi="Cambria Math"/>
                        <w:lang w:val="en"/>
                      </w:rPr>
                      <m:t>,c</m:t>
                    </m:r>
                  </m:sub>
                </m:sSub>
              </m:e>
            </m:bar>
          </m:den>
        </m:f>
        <m:r>
          <w:rPr>
            <w:rFonts w:ascii="Cambria Math" w:hAnsi="Cambria Math"/>
            <w:lang w:val="en"/>
          </w:rPr>
          <m:t>×100</m:t>
        </m:r>
      </m:oMath>
      <w:r w:rsidR="00DA79C8">
        <w:rPr>
          <w:rFonts w:eastAsiaTheme="minorEastAsia"/>
          <w:lang w:val="en"/>
        </w:rPr>
        <w:tab/>
        <w:t>(1)</w:t>
      </w:r>
    </w:p>
    <w:p w14:paraId="449151C6" w14:textId="519DE514" w:rsidR="006036E3" w:rsidRDefault="004413DB" w:rsidP="006036E3">
      <w:r>
        <w:rPr>
          <w:rFonts w:eastAsiaTheme="minorEastAsia"/>
          <w:lang w:val="en"/>
        </w:rPr>
        <w:t>Where</w:t>
      </w:r>
      <w:r w:rsidR="00C044A8">
        <w:rPr>
          <w:rFonts w:eastAsiaTheme="minorEastAsia"/>
          <w:lang w:val="en"/>
        </w:rPr>
        <w:t xml:space="preserve"> </w:t>
      </w:r>
      <m:oMath>
        <m:sSub>
          <m:sSubPr>
            <m:ctrlPr>
              <w:rPr>
                <w:rFonts w:ascii="Cambria Math" w:hAnsi="Cambria Math"/>
                <w:i/>
                <w:lang w:val="en"/>
              </w:rPr>
            </m:ctrlPr>
          </m:sSubPr>
          <m:e>
            <m:r>
              <w:rPr>
                <w:rFonts w:ascii="Cambria Math" w:hAnsi="Cambria Math"/>
                <w:lang w:val="en"/>
              </w:rPr>
              <m:t>R</m:t>
            </m:r>
          </m:e>
          <m:sub>
            <m:r>
              <w:rPr>
                <w:rFonts w:ascii="Cambria Math" w:hAnsi="Cambria Math"/>
                <w:lang w:val="en"/>
              </w:rPr>
              <m:t>y</m:t>
            </m:r>
            <m:r>
              <w:rPr>
                <w:rFonts w:ascii="Cambria Math" w:hAnsi="Cambria Math"/>
                <w:lang w:val="en"/>
              </w:rPr>
              <m:t>,c</m:t>
            </m:r>
          </m:sub>
        </m:sSub>
      </m:oMath>
      <w:r w:rsidR="00C044A8">
        <w:rPr>
          <w:rFonts w:eastAsiaTheme="minorEastAsia"/>
          <w:lang w:val="en"/>
        </w:rPr>
        <w:t xml:space="preserve"> is the annual removal efficiency, </w:t>
      </w:r>
      <m:oMath>
        <m:bar>
          <m:barPr>
            <m:pos m:val="top"/>
            <m:ctrlPr>
              <w:rPr>
                <w:rFonts w:ascii="Cambria Math" w:hAnsi="Cambria Math"/>
                <w:i/>
                <w:lang w:val="en"/>
              </w:rPr>
            </m:ctrlPr>
          </m:barPr>
          <m:e>
            <m:sSub>
              <m:sSubPr>
                <m:ctrlPr>
                  <w:rPr>
                    <w:rFonts w:ascii="Cambria Math" w:hAnsi="Cambria Math"/>
                    <w:i/>
                    <w:lang w:val="en"/>
                  </w:rPr>
                </m:ctrlPr>
              </m:sSubPr>
              <m:e>
                <m:r>
                  <w:rPr>
                    <w:rFonts w:ascii="Cambria Math" w:hAnsi="Cambria Math"/>
                    <w:lang w:val="en"/>
                  </w:rPr>
                  <m:t>I</m:t>
                </m:r>
              </m:e>
              <m:sub>
                <m:r>
                  <w:rPr>
                    <w:rFonts w:ascii="Cambria Math" w:hAnsi="Cambria Math"/>
                    <w:lang w:val="en"/>
                  </w:rPr>
                  <m:t>y</m:t>
                </m:r>
                <m:r>
                  <w:rPr>
                    <w:rFonts w:ascii="Cambria Math" w:hAnsi="Cambria Math"/>
                    <w:lang w:val="en"/>
                  </w:rPr>
                  <m:t>,c</m:t>
                </m:r>
              </m:sub>
            </m:sSub>
          </m:e>
        </m:bar>
      </m:oMath>
      <w:r w:rsidR="00C044A8">
        <w:rPr>
          <w:rFonts w:eastAsiaTheme="minorEastAsia"/>
          <w:lang w:val="en"/>
        </w:rPr>
        <w:t xml:space="preserve"> is the average annual inflow </w:t>
      </w:r>
      <w:r w:rsidR="00CC2957">
        <w:rPr>
          <w:rFonts w:eastAsiaTheme="minorEastAsia"/>
          <w:lang w:val="en"/>
        </w:rPr>
        <w:t xml:space="preserve">analyte </w:t>
      </w:r>
      <w:r w:rsidR="00C044A8">
        <w:rPr>
          <w:rFonts w:eastAsiaTheme="minorEastAsia"/>
          <w:lang w:val="en"/>
        </w:rPr>
        <w:t>concentration</w:t>
      </w:r>
      <w:r w:rsidR="00CC2957">
        <w:rPr>
          <w:rFonts w:eastAsiaTheme="minorEastAsia"/>
          <w:lang w:val="en"/>
        </w:rPr>
        <w:t xml:space="preserve">, </w:t>
      </w:r>
      <m:oMath>
        <m:bar>
          <m:barPr>
            <m:pos m:val="top"/>
            <m:ctrlPr>
              <w:rPr>
                <w:rFonts w:ascii="Cambria Math" w:hAnsi="Cambria Math"/>
                <w:i/>
                <w:lang w:val="en"/>
              </w:rPr>
            </m:ctrlPr>
          </m:barPr>
          <m:e>
            <m:sSub>
              <m:sSubPr>
                <m:ctrlPr>
                  <w:rPr>
                    <w:rFonts w:ascii="Cambria Math" w:hAnsi="Cambria Math"/>
                    <w:i/>
                    <w:lang w:val="en"/>
                  </w:rPr>
                </m:ctrlPr>
              </m:sSubPr>
              <m:e>
                <m:r>
                  <w:rPr>
                    <w:rFonts w:ascii="Cambria Math" w:hAnsi="Cambria Math"/>
                    <w:lang w:val="en"/>
                  </w:rPr>
                  <m:t>I</m:t>
                </m:r>
              </m:e>
              <m:sub>
                <m:r>
                  <w:rPr>
                    <w:rFonts w:ascii="Cambria Math" w:hAnsi="Cambria Math"/>
                    <w:lang w:val="en"/>
                  </w:rPr>
                  <m:t>y,c</m:t>
                </m:r>
              </m:sub>
            </m:sSub>
          </m:e>
        </m:bar>
      </m:oMath>
      <w:r w:rsidR="00E53001">
        <w:rPr>
          <w:rFonts w:eastAsiaTheme="minorEastAsia"/>
          <w:lang w:val="en"/>
        </w:rPr>
        <w:t xml:space="preserve"> is the annual outflow analyte concentration</w:t>
      </w:r>
      <w:r w:rsidR="00D97D53">
        <w:rPr>
          <w:rFonts w:eastAsiaTheme="minorEastAsia"/>
          <w:lang w:val="en"/>
        </w:rPr>
        <w:t xml:space="preserve">; all for year, </w:t>
      </w:r>
      <w:r w:rsidR="00D97D53" w:rsidRPr="00D97D53">
        <w:rPr>
          <w:rFonts w:eastAsiaTheme="minorEastAsia"/>
          <w:i/>
          <w:iCs/>
          <w:lang w:val="en"/>
        </w:rPr>
        <w:t>y</w:t>
      </w:r>
      <w:r w:rsidR="00D97D53">
        <w:rPr>
          <w:rFonts w:eastAsiaTheme="minorEastAsia"/>
          <w:lang w:val="en"/>
        </w:rPr>
        <w:t xml:space="preserve">, and analyte, </w:t>
      </w:r>
      <w:r w:rsidR="00D97D53" w:rsidRPr="00D97D53">
        <w:rPr>
          <w:rFonts w:eastAsiaTheme="minorEastAsia"/>
          <w:i/>
          <w:iCs/>
          <w:lang w:val="en"/>
        </w:rPr>
        <w:t>c</w:t>
      </w:r>
      <w:r w:rsidR="00D97D53">
        <w:rPr>
          <w:rFonts w:eastAsiaTheme="minorEastAsia"/>
          <w:lang w:val="en"/>
        </w:rPr>
        <w:t>.</w:t>
      </w:r>
    </w:p>
    <w:p w14:paraId="5DBDB750" w14:textId="025ADD7C" w:rsidR="00674D63" w:rsidRDefault="00674D63" w:rsidP="00E50663">
      <w:pPr>
        <w:pStyle w:val="Heading1"/>
      </w:pPr>
      <w:r w:rsidRPr="00674D63">
        <w:lastRenderedPageBreak/>
        <w:t>R</w:t>
      </w:r>
      <w:r w:rsidR="001C779D">
        <w:t>esults</w:t>
      </w:r>
      <w:r w:rsidRPr="00674D63">
        <w:t xml:space="preserve"> </w:t>
      </w:r>
      <w:r w:rsidR="001C779D">
        <w:t>and Discussion</w:t>
      </w:r>
    </w:p>
    <w:p w14:paraId="42C335B9" w14:textId="51EDA547" w:rsidR="00C47427" w:rsidRDefault="00C47427" w:rsidP="00C47427">
      <w:pPr>
        <w:pStyle w:val="Heading2"/>
      </w:pPr>
      <w:r>
        <w:t>Pollinator Establishment</w:t>
      </w:r>
    </w:p>
    <w:p w14:paraId="04465FFA" w14:textId="77777777" w:rsidR="00C47427" w:rsidRDefault="00C47427" w:rsidP="00C47427">
      <w:pPr>
        <w:keepNext/>
      </w:pPr>
      <w:r>
        <w:rPr>
          <w:noProof/>
        </w:rPr>
        <w:drawing>
          <wp:inline distT="0" distB="0" distL="0" distR="0" wp14:anchorId="0DA88507" wp14:editId="150408C8">
            <wp:extent cx="2785110" cy="2090027"/>
            <wp:effectExtent l="57150" t="19050" r="53340" b="100965"/>
            <wp:docPr id="819780966" name="Picture 4" descr="A group of people digg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80966" name="Picture 4" descr="A group of people digging in a field&#10;&#10;Description automatically generated"/>
                    <pic:cNvPicPr/>
                  </pic:nvPicPr>
                  <pic:blipFill>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t="16" b="16"/>
                    <a:stretch>
                      <a:fillRect/>
                    </a:stretch>
                  </pic:blipFill>
                  <pic:spPr>
                    <a:xfrm>
                      <a:off x="0" y="0"/>
                      <a:ext cx="2798729" cy="2100247"/>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pic:spPr>
                </pic:pic>
              </a:graphicData>
            </a:graphic>
          </wp:inline>
        </w:drawing>
      </w:r>
      <w:r>
        <w:t xml:space="preserve"> </w:t>
      </w:r>
      <w:r>
        <w:rPr>
          <w:noProof/>
        </w:rPr>
        <w:drawing>
          <wp:inline distT="0" distB="0" distL="0" distR="0" wp14:anchorId="56D18CB7" wp14:editId="607B1518">
            <wp:extent cx="2788920" cy="2093976"/>
            <wp:effectExtent l="57150" t="19050" r="49530" b="97155"/>
            <wp:docPr id="1521916622" name="Picture 1521916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916622" name="Picture 1521916622"/>
                    <pic:cNvPicPr/>
                  </pic:nvPicPr>
                  <pic:blipFill rotWithShape="1">
                    <a:blip r:embed="rId25" cstate="print">
                      <a:extLst>
                        <a:ext uri="{28A0092B-C50C-407E-A947-70E740481C1C}">
                          <a14:useLocalDpi xmlns:a14="http://schemas.microsoft.com/office/drawing/2010/main" val="0"/>
                        </a:ext>
                      </a:extLst>
                    </a:blip>
                    <a:srcRect l="663" r="-303"/>
                    <a:stretch/>
                  </pic:blipFill>
                  <pic:spPr bwMode="auto">
                    <a:xfrm>
                      <a:off x="0" y="0"/>
                      <a:ext cx="2788920" cy="2093976"/>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E20265" wp14:editId="2D82AC31">
            <wp:extent cx="2091506" cy="2788674"/>
            <wp:effectExtent l="51435" t="24765" r="55880" b="93980"/>
            <wp:docPr id="348624439" name="Picture 348624439" descr="A field of gras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4439" name="Picture 348624439" descr="A field of grass and plants&#10;&#10;Description automatically generated"/>
                    <pic:cNvPicPr/>
                  </pic:nvPicPr>
                  <pic:blipFill>
                    <a:blip r:embed="rId26" cstate="print">
                      <a:extLst>
                        <a:ext uri="{28A0092B-C50C-407E-A947-70E740481C1C}">
                          <a14:useLocalDpi xmlns:a14="http://schemas.microsoft.com/office/drawing/2010/main" val="0"/>
                        </a:ext>
                      </a:extLst>
                    </a:blip>
                    <a:srcRect t="6" b="6"/>
                    <a:stretch>
                      <a:fillRect/>
                    </a:stretch>
                  </pic:blipFill>
                  <pic:spPr>
                    <a:xfrm rot="5400000">
                      <a:off x="0" y="0"/>
                      <a:ext cx="2091506" cy="2788674"/>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0914A2EE" wp14:editId="77BB30BE">
            <wp:extent cx="2788674" cy="2091506"/>
            <wp:effectExtent l="57150" t="19050" r="50165" b="99695"/>
            <wp:docPr id="991369381" name="Picture 2" descr="A field of grass and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9381" name="Picture 2" descr="A field of grass and flowers&#10;&#10;Description automatically generated"/>
                    <pic:cNvPicPr/>
                  </pic:nvPicPr>
                  <pic:blipFill>
                    <a:blip r:embed="rId27" cstate="print">
                      <a:extLst>
                        <a:ext uri="{28A0092B-C50C-407E-A947-70E740481C1C}">
                          <a14:useLocalDpi xmlns:a14="http://schemas.microsoft.com/office/drawing/2010/main" val="0"/>
                        </a:ext>
                      </a:extLst>
                    </a:blip>
                    <a:srcRect l="12525" r="12525"/>
                    <a:stretch>
                      <a:fillRect/>
                    </a:stretch>
                  </pic:blipFill>
                  <pic:spPr>
                    <a:xfrm>
                      <a:off x="0" y="0"/>
                      <a:ext cx="2788674" cy="2091506"/>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pic:spPr>
                </pic:pic>
              </a:graphicData>
            </a:graphic>
          </wp:inline>
        </w:drawing>
      </w:r>
    </w:p>
    <w:p w14:paraId="1FE7760D" w14:textId="5331427D" w:rsidR="00C47427" w:rsidRDefault="00C47427" w:rsidP="00C47427">
      <w:pPr>
        <w:pStyle w:val="Caption"/>
        <w:jc w:val="center"/>
      </w:pPr>
      <w:r>
        <w:t xml:space="preserve">Figure </w:t>
      </w:r>
      <w:r>
        <w:fldChar w:fldCharType="begin"/>
      </w:r>
      <w:r>
        <w:instrText xml:space="preserve"> SEQ Figure \* ARABIC </w:instrText>
      </w:r>
      <w:r>
        <w:fldChar w:fldCharType="separate"/>
      </w:r>
      <w:r w:rsidR="00BC76DE">
        <w:rPr>
          <w:noProof/>
        </w:rPr>
        <w:t>3</w:t>
      </w:r>
      <w:r>
        <w:fldChar w:fldCharType="end"/>
      </w:r>
      <w:r>
        <w:t xml:space="preserve">. </w:t>
      </w:r>
      <w:r w:rsidR="006C0B78">
        <w:t xml:space="preserve">(Top Left) CSU AWQP Students transplanting pollinator species plugs </w:t>
      </w:r>
      <w:r w:rsidR="00517609">
        <w:t xml:space="preserve">into a rototilled seedbed. (Top Right) CSU AWQP </w:t>
      </w:r>
      <w:proofErr w:type="gramStart"/>
      <w:r w:rsidR="00517609">
        <w:t>students</w:t>
      </w:r>
      <w:proofErr w:type="gramEnd"/>
      <w:r w:rsidR="00517609">
        <w:t xml:space="preserve"> hand-sewing pollinator species seed with garden rakes. (Bottom Left</w:t>
      </w:r>
      <w:r w:rsidR="00192AD4">
        <w:t>) Image of the fall cover crop plants growing in spring 2023. (Bottom Right) Image of the pollinator species flowering</w:t>
      </w:r>
      <w:r w:rsidR="00FF0918">
        <w:t xml:space="preserve"> in late summer 2023.</w:t>
      </w:r>
    </w:p>
    <w:p w14:paraId="534F2FBE" w14:textId="77777777" w:rsidR="00C47427" w:rsidRPr="00C47427" w:rsidRDefault="00C47427" w:rsidP="00C47427"/>
    <w:p w14:paraId="71B9D16A" w14:textId="54D81E61" w:rsidR="00FF0918" w:rsidRDefault="00D71F7D" w:rsidP="00D71F7D">
      <w:r>
        <w:t>The proposed method for pollinator establishment worked well in 2023 after learning lessons from a failed establishment in 2022.  The following method</w:t>
      </w:r>
      <w:r w:rsidR="00EE5273">
        <w:t xml:space="preserve"> is proposed for future efforts to establish pollinator species in vegetative filter strips:</w:t>
      </w:r>
    </w:p>
    <w:p w14:paraId="166169B6" w14:textId="74A89809" w:rsidR="00EE5273" w:rsidRDefault="0035376C" w:rsidP="00313817">
      <w:pPr>
        <w:pStyle w:val="ListParagraph"/>
        <w:numPr>
          <w:ilvl w:val="0"/>
          <w:numId w:val="10"/>
        </w:numPr>
      </w:pPr>
      <w:r>
        <w:t xml:space="preserve">Rototill an area within the established filter strip </w:t>
      </w:r>
      <w:r w:rsidR="004D01F0">
        <w:t>in the early fall.</w:t>
      </w:r>
    </w:p>
    <w:p w14:paraId="472647D3" w14:textId="7CFA9CAE" w:rsidR="004D01F0" w:rsidRDefault="004D01F0" w:rsidP="00313817">
      <w:pPr>
        <w:pStyle w:val="ListParagraph"/>
        <w:numPr>
          <w:ilvl w:val="0"/>
          <w:numId w:val="10"/>
        </w:numPr>
      </w:pPr>
      <w:r>
        <w:t>Seed a fall cover crop mix into the prepared seedbed in mid-late fall.</w:t>
      </w:r>
    </w:p>
    <w:p w14:paraId="47D04E86" w14:textId="6BF2CFFB" w:rsidR="008A3F09" w:rsidRDefault="008A3F09" w:rsidP="00313817">
      <w:pPr>
        <w:pStyle w:val="ListParagraph"/>
        <w:numPr>
          <w:ilvl w:val="1"/>
          <w:numId w:val="10"/>
        </w:numPr>
      </w:pPr>
      <w:r>
        <w:t xml:space="preserve">Irrigate if </w:t>
      </w:r>
      <w:r w:rsidR="00CF7565">
        <w:t>necessary.</w:t>
      </w:r>
    </w:p>
    <w:p w14:paraId="504A0D38" w14:textId="51E37B28" w:rsidR="004D01F0" w:rsidRDefault="008A3F09" w:rsidP="00313817">
      <w:pPr>
        <w:pStyle w:val="ListParagraph"/>
        <w:numPr>
          <w:ilvl w:val="0"/>
          <w:numId w:val="10"/>
        </w:numPr>
      </w:pPr>
      <w:r>
        <w:t xml:space="preserve">Rototill cover crop into </w:t>
      </w:r>
      <w:r w:rsidR="00C647A6">
        <w:t xml:space="preserve">the </w:t>
      </w:r>
      <w:r>
        <w:t xml:space="preserve">seedbed in late </w:t>
      </w:r>
      <w:r w:rsidR="00C647A6">
        <w:t>spring.</w:t>
      </w:r>
    </w:p>
    <w:p w14:paraId="122F46FA" w14:textId="30C3FA45" w:rsidR="008A3F09" w:rsidRDefault="008A3F09" w:rsidP="00313817">
      <w:pPr>
        <w:pStyle w:val="ListParagraph"/>
        <w:numPr>
          <w:ilvl w:val="0"/>
          <w:numId w:val="10"/>
        </w:numPr>
      </w:pPr>
      <w:r>
        <w:t>Hand or drill pollinator s</w:t>
      </w:r>
      <w:r w:rsidR="00CF7565">
        <w:t>pecies seed mix in the early summer.</w:t>
      </w:r>
    </w:p>
    <w:p w14:paraId="2005024B" w14:textId="3CED86CF" w:rsidR="00CF7565" w:rsidRDefault="00CF7565" w:rsidP="00313817">
      <w:pPr>
        <w:pStyle w:val="ListParagraph"/>
        <w:numPr>
          <w:ilvl w:val="1"/>
          <w:numId w:val="10"/>
        </w:numPr>
      </w:pPr>
      <w:r>
        <w:t>Irrigate if necessary.</w:t>
      </w:r>
    </w:p>
    <w:p w14:paraId="55BF0437" w14:textId="653985FD" w:rsidR="00CF7565" w:rsidRDefault="00CF7565" w:rsidP="00313817">
      <w:pPr>
        <w:pStyle w:val="ListParagraph"/>
        <w:numPr>
          <w:ilvl w:val="1"/>
          <w:numId w:val="10"/>
        </w:numPr>
      </w:pPr>
      <w:r>
        <w:t>Establish plugs in seed trays as a backup measure.</w:t>
      </w:r>
    </w:p>
    <w:p w14:paraId="016B79F3" w14:textId="0158FB3A" w:rsidR="00CF7565" w:rsidRDefault="002B2F47" w:rsidP="00313817">
      <w:pPr>
        <w:pStyle w:val="ListParagraph"/>
        <w:numPr>
          <w:ilvl w:val="0"/>
          <w:numId w:val="10"/>
        </w:numPr>
      </w:pPr>
      <w:r>
        <w:lastRenderedPageBreak/>
        <w:t>(</w:t>
      </w:r>
      <w:r w:rsidR="000E3669">
        <w:t>O</w:t>
      </w:r>
      <w:r>
        <w:t xml:space="preserve">nly if necessary) Transplant plugs into seedbed in </w:t>
      </w:r>
      <w:r w:rsidR="00C647A6">
        <w:t>mid-summer</w:t>
      </w:r>
      <w:r>
        <w:t>.</w:t>
      </w:r>
    </w:p>
    <w:p w14:paraId="11A9E549" w14:textId="7514D1E2" w:rsidR="001C779D" w:rsidRDefault="00C647A6" w:rsidP="001C779D">
      <w:r>
        <w:t xml:space="preserve">One of the key aspects of this project and methodology is the emphasis on adequate seed bed preparation for the pollinator species.  It was found that those types of native flowering species could simply not outcompete the established perennial grasses found in the filter strip. </w:t>
      </w:r>
      <w:r w:rsidR="00ED5EE6">
        <w:t xml:space="preserve">Furthermore, the subsidized slow establishment of pollinator species with transplanted plugs, however, in real application, </w:t>
      </w:r>
      <w:r w:rsidR="00E351F4">
        <w:t>this might be impractical. As such, it would be more realistic to allow at least a full year for the pollinators to establish</w:t>
      </w:r>
      <w:r w:rsidR="009B544F">
        <w:t>, allowing the seedbed to fill out.</w:t>
      </w:r>
    </w:p>
    <w:p w14:paraId="30201EB6" w14:textId="09B6107E" w:rsidR="00674D63" w:rsidRDefault="00674D63" w:rsidP="00674D63">
      <w:pPr>
        <w:pStyle w:val="Heading2"/>
      </w:pPr>
      <w:r>
        <w:t>Water Quality</w:t>
      </w:r>
    </w:p>
    <w:p w14:paraId="235356D4" w14:textId="1618CE9C" w:rsidR="00BE2CBF" w:rsidRDefault="003B3A14" w:rsidP="00BE2CBF">
      <w:r w:rsidRPr="003B3A14">
        <w:t>Water quality data for each analyte are presented across three years: 2021, which offers insight into the filtering capacity before pollinator establishment; 2022, demonstrating the effects of bare, rototilled ground within the filter strip on water quality; and 2023, revealing the impact of fully established pollinator species on filtering capacity.</w:t>
      </w:r>
    </w:p>
    <w:p w14:paraId="3645E15D" w14:textId="6EBED2CD" w:rsidR="00313817" w:rsidRDefault="00C51D37" w:rsidP="00BE2CBF">
      <w:r>
        <w:t>It is worth noting that results are presented in terms of analyte concentration (e.g., mg/L</w:t>
      </w:r>
      <w:r w:rsidR="00021B6D">
        <w:t xml:space="preserve"> or ppm) and not in load</w:t>
      </w:r>
      <w:r w:rsidR="00576EA9">
        <w:t xml:space="preserve"> (e.g., kg/ha or lbs./ac.)</w:t>
      </w:r>
      <w:r w:rsidR="00021B6D">
        <w:t xml:space="preserve">.  This is due to </w:t>
      </w:r>
      <w:r w:rsidR="00576EA9">
        <w:t xml:space="preserve">two main </w:t>
      </w:r>
      <w:r w:rsidR="00021B6D">
        <w:t xml:space="preserve">factors: </w:t>
      </w:r>
    </w:p>
    <w:p w14:paraId="00D2F840" w14:textId="58620023" w:rsidR="00313817" w:rsidRDefault="0051285E" w:rsidP="00313817">
      <w:pPr>
        <w:pStyle w:val="ListParagraph"/>
        <w:numPr>
          <w:ilvl w:val="0"/>
          <w:numId w:val="9"/>
        </w:numPr>
      </w:pPr>
      <w:r>
        <w:t>T</w:t>
      </w:r>
      <w:r w:rsidR="00021B6D">
        <w:t xml:space="preserve">he inflow </w:t>
      </w:r>
      <w:r w:rsidR="00130C4D">
        <w:t>water</w:t>
      </w:r>
      <w:r w:rsidR="00FD0E83">
        <w:t xml:space="preserve"> </w:t>
      </w:r>
      <w:r w:rsidR="00141996">
        <w:t>was only</w:t>
      </w:r>
      <w:r w:rsidR="00FD0E83">
        <w:t xml:space="preserve"> able to </w:t>
      </w:r>
      <w:proofErr w:type="gramStart"/>
      <w:r w:rsidR="00FD0E83">
        <w:t>collect</w:t>
      </w:r>
      <w:r w:rsidR="00E60638">
        <w:t>ed</w:t>
      </w:r>
      <w:proofErr w:type="gramEnd"/>
      <w:r w:rsidR="00FD0E83">
        <w:t xml:space="preserve"> from two </w:t>
      </w:r>
      <w:r w:rsidR="00E60638">
        <w:t xml:space="preserve">irrigated </w:t>
      </w:r>
      <w:r w:rsidR="00FD0E83">
        <w:t xml:space="preserve">furrows, not the entire study field, due </w:t>
      </w:r>
      <w:r w:rsidR="008D06AD">
        <w:t xml:space="preserve">to the equipment setup and feasibility of water capture without dramatically changing the runoff water pathways. </w:t>
      </w:r>
    </w:p>
    <w:p w14:paraId="1F397C62" w14:textId="1AF24D02" w:rsidR="00C51D37" w:rsidRDefault="009442B9" w:rsidP="00313817">
      <w:pPr>
        <w:pStyle w:val="ListParagraph"/>
        <w:numPr>
          <w:ilvl w:val="0"/>
          <w:numId w:val="9"/>
        </w:numPr>
      </w:pPr>
      <w:r>
        <w:t>T</w:t>
      </w:r>
      <w:r w:rsidR="008D06AD">
        <w:t xml:space="preserve">he filter strip has a soil berm around it that is supposed to keep water within the </w:t>
      </w:r>
      <w:r>
        <w:t>strip, however, in 2022 and 2023, a breakover occurred that was not repaired in time for irrigation season.  This prevented the team from capturing all runoff from the study field after the filter strip.</w:t>
      </w:r>
    </w:p>
    <w:p w14:paraId="5A005B22" w14:textId="7179FA03" w:rsidR="00C51D37" w:rsidRDefault="00FF6590" w:rsidP="00BE2CBF">
      <w:r>
        <w:t xml:space="preserve">As such, reasonable comparisons could only be made in terms of concentration, which would not hinder the ability to calculate filtering capacity as previously </w:t>
      </w:r>
      <w:r w:rsidR="00E60638">
        <w:t>shown in Equation 1.</w:t>
      </w:r>
    </w:p>
    <w:p w14:paraId="60F0149E" w14:textId="77777777" w:rsidR="00C258B9" w:rsidRDefault="00C258B9">
      <w:pPr>
        <w:spacing w:after="0" w:line="240" w:lineRule="auto"/>
        <w:rPr>
          <w:rFonts w:asciiTheme="minorHAnsi" w:eastAsiaTheme="majorEastAsia" w:hAnsiTheme="minorHAnsi" w:cstheme="minorHAnsi"/>
          <w:color w:val="446D8D"/>
          <w:sz w:val="24"/>
          <w:szCs w:val="24"/>
        </w:rPr>
      </w:pPr>
      <w:r>
        <w:br w:type="page"/>
      </w:r>
    </w:p>
    <w:p w14:paraId="2D7C8696" w14:textId="7FC67BCC" w:rsidR="007205B1" w:rsidRDefault="007205B1" w:rsidP="007205B1">
      <w:pPr>
        <w:pStyle w:val="Heading3"/>
      </w:pPr>
      <w:r>
        <w:lastRenderedPageBreak/>
        <w:t>Phosphorous</w:t>
      </w:r>
      <w:r w:rsidR="006E7627">
        <w:t xml:space="preserve"> and Total Suspended Solids</w:t>
      </w:r>
    </w:p>
    <w:p w14:paraId="3EFBB216" w14:textId="1BDD1CF9" w:rsidR="006602E7" w:rsidRPr="006602E7" w:rsidRDefault="006602E7" w:rsidP="006602E7">
      <w:r>
        <w:t>Most runoff water quality impacts were seen in phosphorous</w:t>
      </w:r>
      <w:r w:rsidR="009169AC">
        <w:t xml:space="preserve"> (P)</w:t>
      </w:r>
      <w:r>
        <w:t xml:space="preserve"> </w:t>
      </w:r>
      <w:r w:rsidR="006E7627">
        <w:t>and soil erosion</w:t>
      </w:r>
      <w:r w:rsidR="006C6234">
        <w:t xml:space="preserve"> (i.e., total suspended solids; TSS) qualities.  Specifically, in 2021</w:t>
      </w:r>
      <w:r w:rsidR="009169AC">
        <w:t>, total P values were low (&lt; 1 mg/L)</w:t>
      </w:r>
      <w:r w:rsidR="00825ADF">
        <w:t xml:space="preserve"> in the observed runoff</w:t>
      </w:r>
      <w:r w:rsidR="0082543B">
        <w:t>, but increased in 2022 after disturbing the soil to values above 1 mg/L</w:t>
      </w:r>
      <w:r w:rsidR="00551A6B">
        <w:t>.  However, after the pollinators were established in 2023, the resulting</w:t>
      </w:r>
      <w:r w:rsidR="00EC3411">
        <w:t xml:space="preserve"> </w:t>
      </w:r>
      <w:r w:rsidR="00852D9E">
        <w:t>total P and TSS values were back to near normal levels</w:t>
      </w:r>
      <w:r w:rsidR="00250D45">
        <w:t xml:space="preserve"> (</w:t>
      </w:r>
      <w:r w:rsidR="00250D45">
        <w:fldChar w:fldCharType="begin"/>
      </w:r>
      <w:r w:rsidR="00250D45">
        <w:instrText xml:space="preserve"> REF _Ref153521978 \h </w:instrText>
      </w:r>
      <w:r w:rsidR="00250D45">
        <w:fldChar w:fldCharType="separate"/>
      </w:r>
      <w:r w:rsidR="00250D45">
        <w:t xml:space="preserve">Figure </w:t>
      </w:r>
      <w:r w:rsidR="00250D45">
        <w:rPr>
          <w:noProof/>
        </w:rPr>
        <w:t>4</w:t>
      </w:r>
      <w:r w:rsidR="00250D45">
        <w:fldChar w:fldCharType="end"/>
      </w:r>
      <w:r w:rsidR="00250D45">
        <w:t>)</w:t>
      </w:r>
      <w:r w:rsidR="00852D9E">
        <w:t>.</w:t>
      </w:r>
      <w:r w:rsidR="000051BD">
        <w:t xml:space="preserve"> Little difference was seen in </w:t>
      </w:r>
      <w:r w:rsidR="00393B38">
        <w:t xml:space="preserve">concentrations of orthophosphate </w:t>
      </w:r>
      <w:r w:rsidR="00715987">
        <w:t xml:space="preserve">(OP) </w:t>
      </w:r>
      <w:r w:rsidR="00393B38">
        <w:t xml:space="preserve">between inflow and outflow over 2022 and 2023, which is suspected to be due to the </w:t>
      </w:r>
      <w:r w:rsidR="00715987">
        <w:t xml:space="preserve">increased solubility of OP.  Because OP is highly soluble, it </w:t>
      </w:r>
      <w:r w:rsidR="0007282F">
        <w:t>tends to flow through filter strips without much potential for removal.</w:t>
      </w:r>
    </w:p>
    <w:p w14:paraId="64F56E47" w14:textId="77777777" w:rsidR="003E4812" w:rsidRDefault="003E4812" w:rsidP="003E4812">
      <w:pPr>
        <w:keepNext/>
      </w:pPr>
      <w:r>
        <w:rPr>
          <w:noProof/>
        </w:rPr>
        <w:drawing>
          <wp:inline distT="0" distB="0" distL="0" distR="0" wp14:anchorId="550BBF26" wp14:editId="34E08447">
            <wp:extent cx="5932805" cy="3955203"/>
            <wp:effectExtent l="0" t="0" r="0" b="7620"/>
            <wp:docPr id="1736736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36971"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2805" cy="3955203"/>
                    </a:xfrm>
                    <a:prstGeom prst="rect">
                      <a:avLst/>
                    </a:prstGeom>
                    <a:noFill/>
                    <a:ln>
                      <a:noFill/>
                    </a:ln>
                  </pic:spPr>
                </pic:pic>
              </a:graphicData>
            </a:graphic>
          </wp:inline>
        </w:drawing>
      </w:r>
    </w:p>
    <w:p w14:paraId="563CD7F1" w14:textId="41F0AD3B" w:rsidR="003E4812" w:rsidRDefault="003E4812" w:rsidP="003E4812">
      <w:pPr>
        <w:pStyle w:val="Caption"/>
      </w:pPr>
      <w:bookmarkStart w:id="13" w:name="_Ref153521978"/>
      <w:r>
        <w:t xml:space="preserve">Figure </w:t>
      </w:r>
      <w:r>
        <w:fldChar w:fldCharType="begin"/>
      </w:r>
      <w:r>
        <w:instrText xml:space="preserve"> SEQ Figure \* ARABIC </w:instrText>
      </w:r>
      <w:r>
        <w:fldChar w:fldCharType="separate"/>
      </w:r>
      <w:r w:rsidR="00BC76DE">
        <w:rPr>
          <w:noProof/>
        </w:rPr>
        <w:t>4</w:t>
      </w:r>
      <w:r>
        <w:fldChar w:fldCharType="end"/>
      </w:r>
      <w:bookmarkEnd w:id="13"/>
      <w:r>
        <w:t xml:space="preserve">. </w:t>
      </w:r>
      <w:r w:rsidR="00250D45">
        <w:t xml:space="preserve">Bar graph </w:t>
      </w:r>
      <w:r w:rsidR="00D4698B">
        <w:t xml:space="preserve">comparing </w:t>
      </w:r>
      <w:r w:rsidR="00AA5704">
        <w:t xml:space="preserve">annual average </w:t>
      </w:r>
      <w:r w:rsidR="00D4698B">
        <w:t xml:space="preserve">concentrations of </w:t>
      </w:r>
      <w:proofErr w:type="spellStart"/>
      <w:r w:rsidR="00D4698B">
        <w:t>orthophosphorous</w:t>
      </w:r>
      <w:proofErr w:type="spellEnd"/>
      <w:r w:rsidR="00D4698B">
        <w:t xml:space="preserve"> (Ortho-P</w:t>
      </w:r>
      <w:r w:rsidR="0004219E">
        <w:t>; mg/L</w:t>
      </w:r>
      <w:r w:rsidR="00D4698B">
        <w:t>), total phosphorous (P-Total</w:t>
      </w:r>
      <w:r w:rsidR="0004219E">
        <w:t>; mg/L</w:t>
      </w:r>
      <w:r w:rsidR="00D4698B">
        <w:t xml:space="preserve">), and </w:t>
      </w:r>
      <w:r w:rsidR="00EF0F07">
        <w:t>total suspended solids (TSS</w:t>
      </w:r>
      <w:r w:rsidR="0004219E">
        <w:t>; mg/L</w:t>
      </w:r>
      <w:r w:rsidR="00EF0F07">
        <w:t>) in the inflow</w:t>
      </w:r>
      <w:r w:rsidR="00AA5704">
        <w:t xml:space="preserve"> (pink bars)</w:t>
      </w:r>
      <w:r w:rsidR="00EF0F07">
        <w:t xml:space="preserve"> and outflow</w:t>
      </w:r>
      <w:r w:rsidR="00AA5704">
        <w:t xml:space="preserve"> (blue bars)</w:t>
      </w:r>
      <w:r w:rsidR="00EF0F07">
        <w:t xml:space="preserve"> waters in relation to the vegetati</w:t>
      </w:r>
      <w:r w:rsidR="00AA5704">
        <w:t>ve buffer strip established at the study site. Error bars represent the standard deviation</w:t>
      </w:r>
      <w:r w:rsidR="00C567CF">
        <w:t xml:space="preserve"> of the average.</w:t>
      </w:r>
    </w:p>
    <w:p w14:paraId="7265F15F" w14:textId="77777777" w:rsidR="00BC76DE" w:rsidRDefault="00BC76DE">
      <w:pPr>
        <w:spacing w:after="0" w:line="240" w:lineRule="auto"/>
        <w:rPr>
          <w:rFonts w:asciiTheme="minorHAnsi" w:eastAsiaTheme="majorEastAsia" w:hAnsiTheme="minorHAnsi" w:cstheme="minorHAnsi"/>
          <w:color w:val="446D8D"/>
          <w:sz w:val="24"/>
          <w:szCs w:val="24"/>
        </w:rPr>
      </w:pPr>
      <w:r>
        <w:br w:type="page"/>
      </w:r>
    </w:p>
    <w:p w14:paraId="63481607" w14:textId="695EBC2D" w:rsidR="007205B1" w:rsidRDefault="002D6F69" w:rsidP="002D6F69">
      <w:pPr>
        <w:pStyle w:val="Heading3"/>
      </w:pPr>
      <w:r>
        <w:lastRenderedPageBreak/>
        <w:t>Nitrogen</w:t>
      </w:r>
    </w:p>
    <w:p w14:paraId="07B32517" w14:textId="18EF9414" w:rsidR="008B2A3C" w:rsidRPr="005A33C8" w:rsidRDefault="009D1888" w:rsidP="008B2A3C">
      <w:r>
        <w:t>Three forms of nitrogen were observed over the 2021 – 2023 study period.  Nitr</w:t>
      </w:r>
      <w:r w:rsidR="00A64DD6">
        <w:t>i</w:t>
      </w:r>
      <w:r>
        <w:t>te-N (NO</w:t>
      </w:r>
      <w:r w:rsidRPr="009D1888">
        <w:rPr>
          <w:vertAlign w:val="subscript"/>
        </w:rPr>
        <w:t>2</w:t>
      </w:r>
      <w:r>
        <w:t>)</w:t>
      </w:r>
      <w:r w:rsidR="00A64DD6">
        <w:t xml:space="preserve">, </w:t>
      </w:r>
      <w:r w:rsidR="00A64DD6">
        <w:t>Nitrate-N (NO</w:t>
      </w:r>
      <w:r w:rsidR="00A64DD6">
        <w:rPr>
          <w:vertAlign w:val="subscript"/>
        </w:rPr>
        <w:t>3</w:t>
      </w:r>
      <w:r w:rsidR="00A64DD6">
        <w:t>),</w:t>
      </w:r>
      <w:r w:rsidR="00A64DD6">
        <w:t xml:space="preserve"> and Total Kjeldahl Nitrogen (TKN).  NO</w:t>
      </w:r>
      <w:r w:rsidR="00FA4D73">
        <w:rPr>
          <w:vertAlign w:val="subscript"/>
        </w:rPr>
        <w:t>2</w:t>
      </w:r>
      <w:r w:rsidR="00FA4D73">
        <w:t xml:space="preserve"> is an anerobic form of N that’s rarely found in surface water because of a normal abundance of oxygen at </w:t>
      </w:r>
      <w:r w:rsidR="00F46633">
        <w:t>the water-air boundary.  However, it was detected once in 2022, likely due to excess ponding and slow water velocity in the filter strip</w:t>
      </w:r>
      <w:r w:rsidR="004C15BE">
        <w:t>.  NO</w:t>
      </w:r>
      <w:r w:rsidR="004C15BE">
        <w:rPr>
          <w:vertAlign w:val="subscript"/>
        </w:rPr>
        <w:t>3</w:t>
      </w:r>
      <w:r w:rsidR="004C15BE">
        <w:t xml:space="preserve"> is a more common form of N found in surface water, as it </w:t>
      </w:r>
      <w:r w:rsidR="0011355F">
        <w:t xml:space="preserve">is a soluble form that occurs when oxygen is </w:t>
      </w:r>
      <w:proofErr w:type="gramStart"/>
      <w:r w:rsidR="0011355F">
        <w:t>present, and</w:t>
      </w:r>
      <w:proofErr w:type="gramEnd"/>
      <w:r w:rsidR="0011355F">
        <w:t xml:space="preserve"> can come from many sources such as agricultural chemicals, manure, </w:t>
      </w:r>
      <w:r w:rsidR="00F508E2">
        <w:t>or fertilizer. It was detected over all three years in both inflow and outflow waters</w:t>
      </w:r>
      <w:r w:rsidR="005A33C8">
        <w:t xml:space="preserve">.  </w:t>
      </w:r>
      <w:proofErr w:type="gramStart"/>
      <w:r w:rsidR="005A33C8">
        <w:t>Taking into account</w:t>
      </w:r>
      <w:proofErr w:type="gramEnd"/>
      <w:r w:rsidR="005A33C8">
        <w:t xml:space="preserve"> the larger standard deviations around the NO</w:t>
      </w:r>
      <w:r w:rsidR="005A33C8" w:rsidRPr="005A33C8">
        <w:rPr>
          <w:vertAlign w:val="subscript"/>
        </w:rPr>
        <w:t>3</w:t>
      </w:r>
      <w:r w:rsidR="005A33C8">
        <w:t xml:space="preserve"> means, very little change was observed</w:t>
      </w:r>
      <w:r w:rsidR="00E75A6C">
        <w:t xml:space="preserve">. TKN is a way to quantify organic forms of N that are typically </w:t>
      </w:r>
      <w:r w:rsidR="00DF6C0C">
        <w:t xml:space="preserve">coming from crop residue and manures.  TKN nitrogen often adheres to filter strips, but in our case, </w:t>
      </w:r>
      <w:r w:rsidR="00D1142E">
        <w:t>TKN increased in 2023, but only one sample was collected so this trend cannot be statistically supported.</w:t>
      </w:r>
    </w:p>
    <w:p w14:paraId="7C27AC4E" w14:textId="1D8A721A" w:rsidR="00056449" w:rsidRDefault="00056449" w:rsidP="00056449">
      <w:pPr>
        <w:keepNext/>
      </w:pPr>
      <w:r>
        <w:rPr>
          <w:noProof/>
        </w:rPr>
        <w:drawing>
          <wp:inline distT="0" distB="0" distL="0" distR="0" wp14:anchorId="0DDB3CAA" wp14:editId="602B65A1">
            <wp:extent cx="5932805" cy="3956685"/>
            <wp:effectExtent l="0" t="0" r="0" b="5715"/>
            <wp:docPr id="828242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956685"/>
                    </a:xfrm>
                    <a:prstGeom prst="rect">
                      <a:avLst/>
                    </a:prstGeom>
                    <a:noFill/>
                    <a:ln>
                      <a:noFill/>
                    </a:ln>
                  </pic:spPr>
                </pic:pic>
              </a:graphicData>
            </a:graphic>
          </wp:inline>
        </w:drawing>
      </w:r>
    </w:p>
    <w:p w14:paraId="48B4E966" w14:textId="2AEBE871" w:rsidR="003E4812" w:rsidRDefault="00056449" w:rsidP="007153B4">
      <w:pPr>
        <w:pStyle w:val="Caption"/>
      </w:pPr>
      <w:bookmarkStart w:id="14" w:name="_Ref153524150"/>
      <w:r>
        <w:t xml:space="preserve">Figure </w:t>
      </w:r>
      <w:r>
        <w:fldChar w:fldCharType="begin"/>
      </w:r>
      <w:r>
        <w:instrText xml:space="preserve"> SEQ Figure \* ARABIC </w:instrText>
      </w:r>
      <w:r>
        <w:fldChar w:fldCharType="separate"/>
      </w:r>
      <w:r w:rsidR="00BC76DE">
        <w:rPr>
          <w:noProof/>
        </w:rPr>
        <w:t>5</w:t>
      </w:r>
      <w:r>
        <w:fldChar w:fldCharType="end"/>
      </w:r>
      <w:bookmarkEnd w:id="14"/>
      <w:r>
        <w:t xml:space="preserve">. </w:t>
      </w:r>
      <w:r w:rsidR="00C567CF" w:rsidRPr="00C567CF">
        <w:t xml:space="preserve">Bar graph comparing annual average concentrations of </w:t>
      </w:r>
      <w:r w:rsidR="00C567CF">
        <w:t>n</w:t>
      </w:r>
      <w:r w:rsidR="00C567CF">
        <w:t xml:space="preserve">itrogen, </w:t>
      </w:r>
      <w:r w:rsidR="00C567CF">
        <w:t>n</w:t>
      </w:r>
      <w:r w:rsidR="00C567CF">
        <w:t>itrate (</w:t>
      </w:r>
      <w:r w:rsidR="00880319">
        <w:t>N-NO2</w:t>
      </w:r>
      <w:r w:rsidR="0004219E">
        <w:t>; mg/L</w:t>
      </w:r>
      <w:r w:rsidR="00C567CF">
        <w:t>)</w:t>
      </w:r>
      <w:r w:rsidR="00880319">
        <w:t xml:space="preserve">, </w:t>
      </w:r>
      <w:r w:rsidR="00880319">
        <w:t>nitrogen, nitrate (NO</w:t>
      </w:r>
      <w:r w:rsidR="00880319">
        <w:t>3-N</w:t>
      </w:r>
      <w:r w:rsidR="0004219E">
        <w:t>; mg/L</w:t>
      </w:r>
      <w:r w:rsidR="00880319">
        <w:t xml:space="preserve">), </w:t>
      </w:r>
      <w:r w:rsidR="00C567CF" w:rsidRPr="00C567CF">
        <w:t xml:space="preserve">and </w:t>
      </w:r>
      <w:r w:rsidR="007153B4">
        <w:t>t</w:t>
      </w:r>
      <w:r w:rsidR="007153B4">
        <w:t>otal Kjeldahl</w:t>
      </w:r>
      <w:r w:rsidR="007153B4">
        <w:t xml:space="preserve"> nitrogen (TKN</w:t>
      </w:r>
      <w:r w:rsidR="0004219E">
        <w:t>; mg/L</w:t>
      </w:r>
      <w:r w:rsidR="007153B4">
        <w:t>)</w:t>
      </w:r>
      <w:r w:rsidR="007153B4" w:rsidRPr="00C567CF">
        <w:t xml:space="preserve"> </w:t>
      </w:r>
      <w:r w:rsidR="00C567CF" w:rsidRPr="00C567CF">
        <w:t>in the inflow (pink bars) and outflow (blue bars) waters in relation to the vegetative buffer strip established at the study site. Error bars represent the standard deviation of the average.</w:t>
      </w:r>
    </w:p>
    <w:p w14:paraId="1B1333BC" w14:textId="77777777" w:rsidR="0007278F" w:rsidRDefault="0007278F">
      <w:pPr>
        <w:spacing w:after="0" w:line="240" w:lineRule="auto"/>
        <w:rPr>
          <w:rFonts w:asciiTheme="minorHAnsi" w:eastAsiaTheme="majorEastAsia" w:hAnsiTheme="minorHAnsi" w:cstheme="minorHAnsi"/>
          <w:color w:val="446D8D"/>
          <w:sz w:val="24"/>
          <w:szCs w:val="24"/>
        </w:rPr>
      </w:pPr>
      <w:r>
        <w:br w:type="page"/>
      </w:r>
    </w:p>
    <w:p w14:paraId="247D215A" w14:textId="2297227F" w:rsidR="002D6F69" w:rsidRDefault="002D6F69" w:rsidP="002D6F69">
      <w:pPr>
        <w:pStyle w:val="Heading3"/>
      </w:pPr>
      <w:r>
        <w:lastRenderedPageBreak/>
        <w:t>Other Analytes</w:t>
      </w:r>
    </w:p>
    <w:p w14:paraId="2601192E" w14:textId="22EF413D" w:rsidR="00D1142E" w:rsidRPr="00D1142E" w:rsidRDefault="0007278F" w:rsidP="00D1142E">
      <w:r>
        <w:t>The remaining analytes tested were</w:t>
      </w:r>
      <w:r w:rsidR="00345CAB">
        <w:t xml:space="preserve"> specific conductivity (EC; </w:t>
      </w:r>
      <w:proofErr w:type="spellStart"/>
      <w:r w:rsidR="00345CAB">
        <w:t>dS</w:t>
      </w:r>
      <w:proofErr w:type="spellEnd"/>
      <w:r w:rsidR="00345CAB">
        <w:t xml:space="preserve">/m), pH, </w:t>
      </w:r>
      <w:r w:rsidR="00733F9D">
        <w:t>Selenium (Se; mg/L), and total dissolved solids (TDS; mg/L).</w:t>
      </w:r>
      <w:r w:rsidR="00DA30D6">
        <w:t xml:space="preserve"> </w:t>
      </w:r>
      <w:r w:rsidR="00E60F04">
        <w:t xml:space="preserve">None of these analytes were tested over all three study years, however, </w:t>
      </w:r>
      <w:r w:rsidR="00AA2265">
        <w:t xml:space="preserve">they are presented regardless to provide a baseline for future studies.  </w:t>
      </w:r>
      <w:r w:rsidR="00A378E2">
        <w:t xml:space="preserve">EC values observed were relatively low, indicating no serious salinity threat. pH values were relatively high (approximately 8), </w:t>
      </w:r>
      <w:r w:rsidR="00F017D6">
        <w:t xml:space="preserve">likely due to large amounts of carbonate/lime </w:t>
      </w:r>
      <w:r w:rsidR="001D439C">
        <w:t xml:space="preserve">found </w:t>
      </w:r>
      <w:r w:rsidR="00F017D6">
        <w:t>in the study field soils</w:t>
      </w:r>
      <w:r w:rsidR="001D439C">
        <w:t>. Se values were relatively consistently low over both 2021 and 2022.</w:t>
      </w:r>
      <w:r w:rsidR="0098440E">
        <w:t xml:space="preserve"> TDS was relatively high compared to what might be expected based on the salinity estimate from the</w:t>
      </w:r>
      <w:r w:rsidR="00267A77">
        <w:t xml:space="preserve"> annual average</w:t>
      </w:r>
      <w:r w:rsidR="0098440E">
        <w:t xml:space="preserve"> EC values being &lt;</w:t>
      </w:r>
      <w:r w:rsidR="00267A77">
        <w:t xml:space="preserve"> 0.3 </w:t>
      </w:r>
      <w:proofErr w:type="spellStart"/>
      <w:r w:rsidR="00267A77">
        <w:t>dS</w:t>
      </w:r>
      <w:proofErr w:type="spellEnd"/>
      <w:r w:rsidR="00267A77">
        <w:t xml:space="preserve">/m.  This </w:t>
      </w:r>
      <w:r w:rsidR="00F46B14">
        <w:t>also indicates that carbonate/lime might be present in solution, as it can be very large in atomic size, but not contribute much to solution conductivity.</w:t>
      </w:r>
    </w:p>
    <w:p w14:paraId="0724B82D" w14:textId="77777777" w:rsidR="00BC76DE" w:rsidRDefault="00056449" w:rsidP="00BC76DE">
      <w:pPr>
        <w:keepNext/>
      </w:pPr>
      <w:r>
        <w:rPr>
          <w:noProof/>
        </w:rPr>
        <w:drawing>
          <wp:inline distT="0" distB="0" distL="0" distR="0" wp14:anchorId="0C76B925" wp14:editId="08F562AC">
            <wp:extent cx="5932805" cy="3956685"/>
            <wp:effectExtent l="0" t="0" r="0" b="5715"/>
            <wp:docPr id="354539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956685"/>
                    </a:xfrm>
                    <a:prstGeom prst="rect">
                      <a:avLst/>
                    </a:prstGeom>
                    <a:noFill/>
                    <a:ln>
                      <a:noFill/>
                    </a:ln>
                  </pic:spPr>
                </pic:pic>
              </a:graphicData>
            </a:graphic>
          </wp:inline>
        </w:drawing>
      </w:r>
    </w:p>
    <w:p w14:paraId="45494CD0" w14:textId="7C4DD917" w:rsidR="00056449" w:rsidRDefault="00BC76DE" w:rsidP="00BC76DE">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w:t>
      </w:r>
      <w:r w:rsidRPr="0027755F">
        <w:t xml:space="preserve">Bar graph comparing annual average </w:t>
      </w:r>
      <w:r>
        <w:t xml:space="preserve">specific conductivity (EC; </w:t>
      </w:r>
      <w:proofErr w:type="spellStart"/>
      <w:r>
        <w:t>dS</w:t>
      </w:r>
      <w:proofErr w:type="spellEnd"/>
      <w:r>
        <w:t>/m)</w:t>
      </w:r>
      <w:r w:rsidR="0081198C">
        <w:t xml:space="preserve">, pH, </w:t>
      </w:r>
      <w:r w:rsidRPr="0027755F">
        <w:t xml:space="preserve">concentrations of </w:t>
      </w:r>
      <w:r w:rsidR="0081198C">
        <w:t>selenium (Se; mg/L) and total dissolved solids (TDS; mg/L)</w:t>
      </w:r>
      <w:r w:rsidRPr="0027755F">
        <w:t xml:space="preserve"> in the inflow (pink bars) and outflow (blue bars) waters in relation to the vegetative buffer </w:t>
      </w:r>
      <w:proofErr w:type="spellStart"/>
      <w:r w:rsidRPr="0027755F">
        <w:t>stri</w:t>
      </w:r>
      <w:proofErr w:type="spellEnd"/>
      <w:r w:rsidR="0004219E">
        <w:t>.</w:t>
      </w:r>
    </w:p>
    <w:p w14:paraId="02A12436" w14:textId="77777777" w:rsidR="0037426B" w:rsidRDefault="0037426B">
      <w:pPr>
        <w:spacing w:after="0" w:line="240" w:lineRule="auto"/>
        <w:rPr>
          <w:rFonts w:asciiTheme="minorHAnsi" w:eastAsiaTheme="majorEastAsia" w:hAnsiTheme="minorHAnsi" w:cstheme="minorHAnsi"/>
          <w:color w:val="446D8D"/>
          <w:sz w:val="24"/>
          <w:szCs w:val="24"/>
        </w:rPr>
      </w:pPr>
      <w:r>
        <w:br w:type="page"/>
      </w:r>
    </w:p>
    <w:p w14:paraId="1CCDA5A0" w14:textId="08499678" w:rsidR="002C541B" w:rsidRDefault="002C541B" w:rsidP="002C541B">
      <w:pPr>
        <w:pStyle w:val="Heading3"/>
      </w:pPr>
      <w:r>
        <w:lastRenderedPageBreak/>
        <w:t>Calculating Removal Effic</w:t>
      </w:r>
      <w:r w:rsidR="0037426B">
        <w:t>iency</w:t>
      </w:r>
    </w:p>
    <w:p w14:paraId="525EC85E" w14:textId="76DC1ABB" w:rsidR="002C541B" w:rsidRPr="002C541B" w:rsidRDefault="002C541B" w:rsidP="002C541B">
      <w:r>
        <w:t>Using Equation 1</w:t>
      </w:r>
      <w:r w:rsidR="009E0E68">
        <w:t xml:space="preserve"> from the </w:t>
      </w:r>
      <w:r w:rsidR="00151171">
        <w:fldChar w:fldCharType="begin"/>
      </w:r>
      <w:r w:rsidR="00151171">
        <w:instrText xml:space="preserve"> REF _Ref153525036 \h </w:instrText>
      </w:r>
      <w:r w:rsidR="00151171">
        <w:fldChar w:fldCharType="separate"/>
      </w:r>
      <w:r w:rsidR="00151171" w:rsidRPr="001B3B89">
        <w:rPr>
          <w:lang w:val="en"/>
        </w:rPr>
        <w:t>Data Analysis</w:t>
      </w:r>
      <w:r w:rsidR="00151171">
        <w:fldChar w:fldCharType="end"/>
      </w:r>
      <w:r w:rsidR="00151171">
        <w:t xml:space="preserve"> </w:t>
      </w:r>
      <w:r w:rsidR="009E0E68">
        <w:t xml:space="preserve">section above, </w:t>
      </w:r>
      <w:r w:rsidR="00257A35">
        <w:t>removal efficiency</w:t>
      </w:r>
      <w:r w:rsidR="00726BA7">
        <w:t xml:space="preserve"> (</w:t>
      </w:r>
      <w:r w:rsidR="00B57CC9" w:rsidRPr="00B57CC9">
        <w:t>R%</w:t>
      </w:r>
      <w:r w:rsidR="00726BA7">
        <w:t>)</w:t>
      </w:r>
      <w:r w:rsidR="00257A35">
        <w:t xml:space="preserve"> was calculated for analytes where data was available for all three years of the study for </w:t>
      </w:r>
      <w:r w:rsidR="00EA7764">
        <w:t>accurate comparison</w:t>
      </w:r>
      <w:r w:rsidR="00EC2356">
        <w:t xml:space="preserve"> and place</w:t>
      </w:r>
      <w:r w:rsidR="002C16AC">
        <w:t>d</w:t>
      </w:r>
      <w:r w:rsidR="00EC2356">
        <w:t xml:space="preserve"> in</w:t>
      </w:r>
      <w:r w:rsidR="002C16AC">
        <w:t xml:space="preserve"> </w:t>
      </w:r>
      <w:r w:rsidR="002C16AC">
        <w:fldChar w:fldCharType="begin"/>
      </w:r>
      <w:r w:rsidR="002C16AC">
        <w:instrText xml:space="preserve"> REF _Ref153523847 \h </w:instrText>
      </w:r>
      <w:r w:rsidR="002C16AC">
        <w:fldChar w:fldCharType="separate"/>
      </w:r>
      <w:r w:rsidR="002C16AC">
        <w:t xml:space="preserve">Table </w:t>
      </w:r>
      <w:r w:rsidR="002C16AC">
        <w:rPr>
          <w:noProof/>
        </w:rPr>
        <w:t>2</w:t>
      </w:r>
      <w:r w:rsidR="002C16AC">
        <w:fldChar w:fldCharType="end"/>
      </w:r>
      <w:r w:rsidR="00EA7764">
        <w:t>.  Additionally, these an</w:t>
      </w:r>
      <w:r w:rsidR="009051B7">
        <w:t>a</w:t>
      </w:r>
      <w:r w:rsidR="00EA7764">
        <w:t>lytes (NO3-N, TKN, Total-P, and TSS)</w:t>
      </w:r>
      <w:r w:rsidR="00EC2356">
        <w:t xml:space="preserve"> tend to be some of the more critical analytes for characterizing runoff water environmental impacts.</w:t>
      </w:r>
    </w:p>
    <w:p w14:paraId="38DD3A7C" w14:textId="221EC083" w:rsidR="009051B7" w:rsidRDefault="009051B7" w:rsidP="009051B7">
      <w:pPr>
        <w:pStyle w:val="Caption"/>
        <w:keepNext/>
      </w:pPr>
      <w:bookmarkStart w:id="15" w:name="_Ref153523847"/>
      <w:r>
        <w:t xml:space="preserve">Table </w:t>
      </w:r>
      <w:r>
        <w:fldChar w:fldCharType="begin"/>
      </w:r>
      <w:r>
        <w:instrText xml:space="preserve"> SEQ Table \* ARABIC </w:instrText>
      </w:r>
      <w:r>
        <w:fldChar w:fldCharType="separate"/>
      </w:r>
      <w:r>
        <w:rPr>
          <w:noProof/>
        </w:rPr>
        <w:t>2</w:t>
      </w:r>
      <w:r>
        <w:fldChar w:fldCharType="end"/>
      </w:r>
      <w:bookmarkEnd w:id="15"/>
      <w:r>
        <w:t>. Calculation of removal efficiency (%) for</w:t>
      </w:r>
      <w:r w:rsidRPr="009051B7">
        <w:t xml:space="preserve"> </w:t>
      </w:r>
      <w:r>
        <w:t>NO3-N, TKN, Total-P, and TSS</w:t>
      </w:r>
      <w:r>
        <w:t xml:space="preserve"> water analytes</w:t>
      </w:r>
      <w:r w:rsidR="00351C94">
        <w:t xml:space="preserve"> over the 2021, 2022, and 2023 study years. Also shown are the annual average inflow and outflow concentrations</w:t>
      </w:r>
      <w:r w:rsidR="0037426B">
        <w:t>. Standard deviation around each average is shown in parentheses next to the average.</w:t>
      </w:r>
    </w:p>
    <w:tbl>
      <w:tblPr>
        <w:tblW w:w="5027" w:type="pct"/>
        <w:tblLook w:val="04A0" w:firstRow="1" w:lastRow="0" w:firstColumn="1" w:lastColumn="0" w:noHBand="0" w:noVBand="1"/>
      </w:tblPr>
      <w:tblGrid>
        <w:gridCol w:w="2635"/>
        <w:gridCol w:w="704"/>
        <w:gridCol w:w="2359"/>
        <w:gridCol w:w="2515"/>
        <w:gridCol w:w="1198"/>
      </w:tblGrid>
      <w:tr w:rsidR="00627369" w:rsidRPr="008B2A3C" w14:paraId="5E003EF1" w14:textId="77777777" w:rsidTr="009051B7">
        <w:trPr>
          <w:trHeight w:val="285"/>
        </w:trPr>
        <w:tc>
          <w:tcPr>
            <w:tcW w:w="1400" w:type="pct"/>
            <w:tcBorders>
              <w:top w:val="nil"/>
              <w:left w:val="nil"/>
              <w:bottom w:val="single" w:sz="4" w:space="0" w:color="auto"/>
              <w:right w:val="nil"/>
            </w:tcBorders>
            <w:shd w:val="clear" w:color="auto" w:fill="auto"/>
            <w:noWrap/>
            <w:vAlign w:val="bottom"/>
            <w:hideMark/>
          </w:tcPr>
          <w:p w14:paraId="6F18602C" w14:textId="77777777" w:rsidR="00390D21" w:rsidRPr="00390D21"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Analyte</w:t>
            </w:r>
          </w:p>
        </w:tc>
        <w:tc>
          <w:tcPr>
            <w:tcW w:w="374" w:type="pct"/>
            <w:tcBorders>
              <w:top w:val="nil"/>
              <w:left w:val="nil"/>
              <w:bottom w:val="single" w:sz="4" w:space="0" w:color="auto"/>
              <w:right w:val="nil"/>
            </w:tcBorders>
            <w:shd w:val="clear" w:color="auto" w:fill="auto"/>
            <w:noWrap/>
            <w:vAlign w:val="bottom"/>
            <w:hideMark/>
          </w:tcPr>
          <w:p w14:paraId="152E79FD" w14:textId="77777777" w:rsidR="00390D21" w:rsidRPr="00390D21"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Year</w:t>
            </w:r>
          </w:p>
        </w:tc>
        <w:tc>
          <w:tcPr>
            <w:tcW w:w="1253" w:type="pct"/>
            <w:tcBorders>
              <w:top w:val="nil"/>
              <w:left w:val="nil"/>
              <w:bottom w:val="single" w:sz="4" w:space="0" w:color="auto"/>
              <w:right w:val="nil"/>
            </w:tcBorders>
            <w:shd w:val="clear" w:color="auto" w:fill="auto"/>
            <w:noWrap/>
            <w:vAlign w:val="bottom"/>
            <w:hideMark/>
          </w:tcPr>
          <w:p w14:paraId="4ED9D6BE" w14:textId="77777777" w:rsidR="00627369" w:rsidRPr="008B2A3C"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Inflow Concentration</w:t>
            </w:r>
          </w:p>
          <w:p w14:paraId="3648ABE7" w14:textId="77777777" w:rsidR="00390D21" w:rsidRPr="008B2A3C"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Mean (Std)</w:t>
            </w:r>
          </w:p>
          <w:p w14:paraId="330A9815" w14:textId="1CF786BA" w:rsidR="00627369" w:rsidRPr="00390D21" w:rsidRDefault="00627369" w:rsidP="00390D21">
            <w:pPr>
              <w:spacing w:after="0" w:line="240" w:lineRule="auto"/>
              <w:jc w:val="center"/>
              <w:rPr>
                <w:rFonts w:eastAsia="Times New Roman" w:cs="Calibri"/>
                <w:b/>
                <w:bCs/>
                <w:color w:val="000000"/>
              </w:rPr>
            </w:pPr>
            <w:r w:rsidRPr="008B2A3C">
              <w:rPr>
                <w:rFonts w:eastAsia="Times New Roman" w:cs="Calibri"/>
                <w:b/>
                <w:bCs/>
                <w:color w:val="000000"/>
              </w:rPr>
              <w:t>mg/L</w:t>
            </w:r>
          </w:p>
        </w:tc>
        <w:tc>
          <w:tcPr>
            <w:tcW w:w="1336" w:type="pct"/>
            <w:tcBorders>
              <w:top w:val="nil"/>
              <w:left w:val="nil"/>
              <w:bottom w:val="single" w:sz="4" w:space="0" w:color="auto"/>
              <w:right w:val="nil"/>
            </w:tcBorders>
            <w:shd w:val="clear" w:color="auto" w:fill="auto"/>
            <w:noWrap/>
            <w:vAlign w:val="bottom"/>
            <w:hideMark/>
          </w:tcPr>
          <w:p w14:paraId="00330DAB" w14:textId="77777777" w:rsidR="00627369" w:rsidRPr="008B2A3C"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 xml:space="preserve">Outflow Concentration </w:t>
            </w:r>
          </w:p>
          <w:p w14:paraId="37AA2342" w14:textId="77777777" w:rsidR="00390D21" w:rsidRPr="008B2A3C"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Mean (Std)</w:t>
            </w:r>
          </w:p>
          <w:p w14:paraId="387927CF" w14:textId="5D518AAA" w:rsidR="00627369" w:rsidRPr="00390D21" w:rsidRDefault="00627369" w:rsidP="00390D21">
            <w:pPr>
              <w:spacing w:after="0" w:line="240" w:lineRule="auto"/>
              <w:jc w:val="center"/>
              <w:rPr>
                <w:rFonts w:eastAsia="Times New Roman" w:cs="Calibri"/>
                <w:b/>
                <w:bCs/>
                <w:color w:val="000000"/>
              </w:rPr>
            </w:pPr>
            <w:r w:rsidRPr="008B2A3C">
              <w:rPr>
                <w:rFonts w:eastAsia="Times New Roman" w:cs="Calibri"/>
                <w:b/>
                <w:bCs/>
                <w:color w:val="000000"/>
              </w:rPr>
              <w:t>mg/L</w:t>
            </w:r>
          </w:p>
        </w:tc>
        <w:tc>
          <w:tcPr>
            <w:tcW w:w="636" w:type="pct"/>
            <w:tcBorders>
              <w:top w:val="nil"/>
              <w:left w:val="nil"/>
              <w:bottom w:val="single" w:sz="4" w:space="0" w:color="auto"/>
              <w:right w:val="nil"/>
            </w:tcBorders>
            <w:shd w:val="clear" w:color="auto" w:fill="auto"/>
            <w:noWrap/>
            <w:vAlign w:val="bottom"/>
            <w:hideMark/>
          </w:tcPr>
          <w:p w14:paraId="3638026D" w14:textId="77777777" w:rsidR="00627369" w:rsidRPr="008B2A3C"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 xml:space="preserve">Removal </w:t>
            </w:r>
          </w:p>
          <w:p w14:paraId="2FF74E79" w14:textId="77777777" w:rsidR="00390D21" w:rsidRPr="008B2A3C" w:rsidRDefault="00390D21" w:rsidP="00390D21">
            <w:pPr>
              <w:spacing w:after="0" w:line="240" w:lineRule="auto"/>
              <w:jc w:val="center"/>
              <w:rPr>
                <w:rFonts w:eastAsia="Times New Roman" w:cs="Calibri"/>
                <w:b/>
                <w:bCs/>
                <w:color w:val="000000"/>
              </w:rPr>
            </w:pPr>
            <w:r w:rsidRPr="00390D21">
              <w:rPr>
                <w:rFonts w:eastAsia="Times New Roman" w:cs="Calibri"/>
                <w:b/>
                <w:bCs/>
                <w:color w:val="000000"/>
              </w:rPr>
              <w:t>Efficiency</w:t>
            </w:r>
          </w:p>
          <w:p w14:paraId="1AF9034C" w14:textId="3D8A4343" w:rsidR="00627369" w:rsidRPr="00390D21" w:rsidRDefault="00627369" w:rsidP="00390D21">
            <w:pPr>
              <w:spacing w:after="0" w:line="240" w:lineRule="auto"/>
              <w:jc w:val="center"/>
              <w:rPr>
                <w:rFonts w:eastAsia="Times New Roman" w:cs="Calibri"/>
                <w:b/>
                <w:bCs/>
                <w:color w:val="000000"/>
              </w:rPr>
            </w:pPr>
            <w:r w:rsidRPr="008B2A3C">
              <w:rPr>
                <w:rFonts w:eastAsia="Times New Roman" w:cs="Calibri"/>
                <w:b/>
                <w:bCs/>
                <w:color w:val="000000"/>
              </w:rPr>
              <w:t>%</w:t>
            </w:r>
          </w:p>
        </w:tc>
      </w:tr>
      <w:tr w:rsidR="00627369" w:rsidRPr="008B2A3C" w14:paraId="2966C372" w14:textId="77777777" w:rsidTr="009051B7">
        <w:trPr>
          <w:trHeight w:val="285"/>
        </w:trPr>
        <w:tc>
          <w:tcPr>
            <w:tcW w:w="1400" w:type="pct"/>
            <w:vMerge w:val="restart"/>
            <w:tcBorders>
              <w:top w:val="single" w:sz="4" w:space="0" w:color="auto"/>
              <w:left w:val="nil"/>
              <w:bottom w:val="nil"/>
              <w:right w:val="nil"/>
            </w:tcBorders>
            <w:shd w:val="clear" w:color="auto" w:fill="auto"/>
            <w:noWrap/>
            <w:vAlign w:val="center"/>
            <w:hideMark/>
          </w:tcPr>
          <w:p w14:paraId="0646004F" w14:textId="77777777" w:rsidR="00627369" w:rsidRPr="008B2A3C" w:rsidRDefault="00390D21" w:rsidP="00390D21">
            <w:pPr>
              <w:spacing w:after="0" w:line="240" w:lineRule="auto"/>
              <w:jc w:val="center"/>
              <w:rPr>
                <w:rFonts w:eastAsia="Times New Roman" w:cs="Calibri"/>
                <w:color w:val="000000"/>
              </w:rPr>
            </w:pPr>
            <w:r w:rsidRPr="00390D21">
              <w:rPr>
                <w:rFonts w:eastAsia="Times New Roman" w:cs="Calibri"/>
                <w:color w:val="000000"/>
              </w:rPr>
              <w:t>Nitrogen, </w:t>
            </w:r>
          </w:p>
          <w:p w14:paraId="4A7B9691" w14:textId="184E1345"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Nitrate (As N)</w:t>
            </w:r>
          </w:p>
        </w:tc>
        <w:tc>
          <w:tcPr>
            <w:tcW w:w="374" w:type="pct"/>
            <w:tcBorders>
              <w:top w:val="single" w:sz="4" w:space="0" w:color="auto"/>
              <w:left w:val="nil"/>
              <w:bottom w:val="nil"/>
              <w:right w:val="nil"/>
            </w:tcBorders>
            <w:shd w:val="clear" w:color="auto" w:fill="auto"/>
            <w:noWrap/>
            <w:vAlign w:val="bottom"/>
            <w:hideMark/>
          </w:tcPr>
          <w:p w14:paraId="024C0B8D"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2021</w:t>
            </w:r>
          </w:p>
        </w:tc>
        <w:tc>
          <w:tcPr>
            <w:tcW w:w="1253" w:type="pct"/>
            <w:tcBorders>
              <w:top w:val="single" w:sz="4" w:space="0" w:color="auto"/>
              <w:left w:val="nil"/>
              <w:bottom w:val="nil"/>
              <w:right w:val="nil"/>
            </w:tcBorders>
            <w:shd w:val="clear" w:color="auto" w:fill="auto"/>
            <w:noWrap/>
            <w:vAlign w:val="bottom"/>
            <w:hideMark/>
          </w:tcPr>
          <w:p w14:paraId="3A63CFA7"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9.1 (0.58)</w:t>
            </w:r>
          </w:p>
        </w:tc>
        <w:tc>
          <w:tcPr>
            <w:tcW w:w="1336" w:type="pct"/>
            <w:tcBorders>
              <w:top w:val="single" w:sz="4" w:space="0" w:color="auto"/>
              <w:left w:val="nil"/>
              <w:bottom w:val="nil"/>
              <w:right w:val="nil"/>
            </w:tcBorders>
            <w:shd w:val="clear" w:color="auto" w:fill="auto"/>
            <w:noWrap/>
            <w:vAlign w:val="bottom"/>
            <w:hideMark/>
          </w:tcPr>
          <w:p w14:paraId="222212B0"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8.4 (0.87)</w:t>
            </w:r>
          </w:p>
        </w:tc>
        <w:tc>
          <w:tcPr>
            <w:tcW w:w="636" w:type="pct"/>
            <w:tcBorders>
              <w:top w:val="single" w:sz="4" w:space="0" w:color="auto"/>
              <w:left w:val="nil"/>
              <w:bottom w:val="nil"/>
              <w:right w:val="nil"/>
            </w:tcBorders>
            <w:shd w:val="clear" w:color="auto" w:fill="auto"/>
            <w:noWrap/>
            <w:vAlign w:val="bottom"/>
            <w:hideMark/>
          </w:tcPr>
          <w:p w14:paraId="1033AC54"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8.0</w:t>
            </w:r>
          </w:p>
        </w:tc>
      </w:tr>
      <w:tr w:rsidR="00627369" w:rsidRPr="008B2A3C" w14:paraId="23EF38CD" w14:textId="77777777" w:rsidTr="009051B7">
        <w:trPr>
          <w:trHeight w:val="285"/>
        </w:trPr>
        <w:tc>
          <w:tcPr>
            <w:tcW w:w="1400" w:type="pct"/>
            <w:vMerge/>
            <w:tcBorders>
              <w:top w:val="nil"/>
              <w:left w:val="nil"/>
              <w:bottom w:val="nil"/>
              <w:right w:val="nil"/>
            </w:tcBorders>
            <w:vAlign w:val="center"/>
            <w:hideMark/>
          </w:tcPr>
          <w:p w14:paraId="6664B757"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nil"/>
              <w:right w:val="nil"/>
            </w:tcBorders>
            <w:shd w:val="clear" w:color="auto" w:fill="auto"/>
            <w:noWrap/>
            <w:vAlign w:val="bottom"/>
            <w:hideMark/>
          </w:tcPr>
          <w:p w14:paraId="40DA7705"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2022</w:t>
            </w:r>
          </w:p>
        </w:tc>
        <w:tc>
          <w:tcPr>
            <w:tcW w:w="1253" w:type="pct"/>
            <w:tcBorders>
              <w:top w:val="nil"/>
              <w:left w:val="nil"/>
              <w:bottom w:val="nil"/>
              <w:right w:val="nil"/>
            </w:tcBorders>
            <w:shd w:val="clear" w:color="auto" w:fill="auto"/>
            <w:noWrap/>
            <w:vAlign w:val="bottom"/>
            <w:hideMark/>
          </w:tcPr>
          <w:p w14:paraId="1814E2AB"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7.7 (0.58)</w:t>
            </w:r>
          </w:p>
        </w:tc>
        <w:tc>
          <w:tcPr>
            <w:tcW w:w="1336" w:type="pct"/>
            <w:tcBorders>
              <w:top w:val="nil"/>
              <w:left w:val="nil"/>
              <w:bottom w:val="nil"/>
              <w:right w:val="nil"/>
            </w:tcBorders>
            <w:shd w:val="clear" w:color="auto" w:fill="auto"/>
            <w:noWrap/>
            <w:vAlign w:val="bottom"/>
            <w:hideMark/>
          </w:tcPr>
          <w:p w14:paraId="74488A84"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6.9 (0.85)</w:t>
            </w:r>
          </w:p>
        </w:tc>
        <w:tc>
          <w:tcPr>
            <w:tcW w:w="636" w:type="pct"/>
            <w:tcBorders>
              <w:top w:val="nil"/>
              <w:left w:val="nil"/>
              <w:bottom w:val="nil"/>
              <w:right w:val="nil"/>
            </w:tcBorders>
            <w:shd w:val="clear" w:color="auto" w:fill="auto"/>
            <w:noWrap/>
            <w:vAlign w:val="bottom"/>
            <w:hideMark/>
          </w:tcPr>
          <w:p w14:paraId="1DF6E656"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10.9</w:t>
            </w:r>
          </w:p>
        </w:tc>
      </w:tr>
      <w:tr w:rsidR="00627369" w:rsidRPr="008B2A3C" w14:paraId="0954479D" w14:textId="77777777" w:rsidTr="009051B7">
        <w:trPr>
          <w:trHeight w:val="285"/>
        </w:trPr>
        <w:tc>
          <w:tcPr>
            <w:tcW w:w="1400" w:type="pct"/>
            <w:vMerge/>
            <w:tcBorders>
              <w:top w:val="nil"/>
              <w:left w:val="nil"/>
              <w:bottom w:val="single" w:sz="4" w:space="0" w:color="auto"/>
              <w:right w:val="nil"/>
            </w:tcBorders>
            <w:vAlign w:val="center"/>
            <w:hideMark/>
          </w:tcPr>
          <w:p w14:paraId="2B62D5DC"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single" w:sz="4" w:space="0" w:color="auto"/>
              <w:right w:val="nil"/>
            </w:tcBorders>
            <w:shd w:val="clear" w:color="auto" w:fill="auto"/>
            <w:noWrap/>
            <w:vAlign w:val="bottom"/>
            <w:hideMark/>
          </w:tcPr>
          <w:p w14:paraId="09B3140B"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2023</w:t>
            </w:r>
          </w:p>
        </w:tc>
        <w:tc>
          <w:tcPr>
            <w:tcW w:w="1253" w:type="pct"/>
            <w:tcBorders>
              <w:top w:val="nil"/>
              <w:left w:val="nil"/>
              <w:bottom w:val="single" w:sz="4" w:space="0" w:color="auto"/>
              <w:right w:val="nil"/>
            </w:tcBorders>
            <w:shd w:val="clear" w:color="auto" w:fill="auto"/>
            <w:noWrap/>
            <w:vAlign w:val="bottom"/>
            <w:hideMark/>
          </w:tcPr>
          <w:p w14:paraId="3614A989"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7.1 (4.19)</w:t>
            </w:r>
          </w:p>
        </w:tc>
        <w:tc>
          <w:tcPr>
            <w:tcW w:w="1336" w:type="pct"/>
            <w:tcBorders>
              <w:top w:val="nil"/>
              <w:left w:val="nil"/>
              <w:bottom w:val="single" w:sz="4" w:space="0" w:color="auto"/>
              <w:right w:val="nil"/>
            </w:tcBorders>
            <w:shd w:val="clear" w:color="auto" w:fill="auto"/>
            <w:noWrap/>
            <w:vAlign w:val="bottom"/>
            <w:hideMark/>
          </w:tcPr>
          <w:p w14:paraId="51B8C7CF"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7.9 (2.6)</w:t>
            </w:r>
          </w:p>
        </w:tc>
        <w:tc>
          <w:tcPr>
            <w:tcW w:w="636" w:type="pct"/>
            <w:tcBorders>
              <w:top w:val="nil"/>
              <w:left w:val="nil"/>
              <w:bottom w:val="single" w:sz="4" w:space="0" w:color="auto"/>
              <w:right w:val="nil"/>
            </w:tcBorders>
            <w:shd w:val="clear" w:color="auto" w:fill="auto"/>
            <w:noWrap/>
            <w:vAlign w:val="bottom"/>
            <w:hideMark/>
          </w:tcPr>
          <w:p w14:paraId="38D61E46"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-11.5</w:t>
            </w:r>
          </w:p>
        </w:tc>
      </w:tr>
      <w:tr w:rsidR="00627369" w:rsidRPr="008B2A3C" w14:paraId="18F2F2A6" w14:textId="77777777" w:rsidTr="009051B7">
        <w:trPr>
          <w:trHeight w:val="285"/>
        </w:trPr>
        <w:tc>
          <w:tcPr>
            <w:tcW w:w="1400" w:type="pct"/>
            <w:vMerge w:val="restart"/>
            <w:tcBorders>
              <w:top w:val="single" w:sz="4" w:space="0" w:color="auto"/>
              <w:left w:val="nil"/>
              <w:bottom w:val="nil"/>
              <w:right w:val="nil"/>
            </w:tcBorders>
            <w:shd w:val="clear" w:color="auto" w:fill="auto"/>
            <w:noWrap/>
            <w:vAlign w:val="center"/>
            <w:hideMark/>
          </w:tcPr>
          <w:p w14:paraId="05EE0BF9" w14:textId="77777777" w:rsidR="00627369" w:rsidRPr="008B2A3C" w:rsidRDefault="00390D21" w:rsidP="00390D21">
            <w:pPr>
              <w:spacing w:after="0" w:line="240" w:lineRule="auto"/>
              <w:jc w:val="center"/>
              <w:rPr>
                <w:rFonts w:eastAsia="Times New Roman" w:cs="Calibri"/>
                <w:color w:val="000000"/>
              </w:rPr>
            </w:pPr>
            <w:r w:rsidRPr="00390D21">
              <w:rPr>
                <w:rFonts w:eastAsia="Times New Roman" w:cs="Calibri"/>
                <w:color w:val="000000"/>
              </w:rPr>
              <w:t>Nitrogen, </w:t>
            </w:r>
          </w:p>
          <w:p w14:paraId="014BFFE5" w14:textId="5E5F37D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Total Kjeldahl</w:t>
            </w:r>
          </w:p>
        </w:tc>
        <w:tc>
          <w:tcPr>
            <w:tcW w:w="374" w:type="pct"/>
            <w:tcBorders>
              <w:top w:val="single" w:sz="4" w:space="0" w:color="auto"/>
              <w:left w:val="nil"/>
              <w:bottom w:val="nil"/>
              <w:right w:val="nil"/>
            </w:tcBorders>
            <w:shd w:val="clear" w:color="auto" w:fill="auto"/>
            <w:noWrap/>
            <w:vAlign w:val="bottom"/>
            <w:hideMark/>
          </w:tcPr>
          <w:p w14:paraId="5BA4ADF6"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2021</w:t>
            </w:r>
          </w:p>
        </w:tc>
        <w:tc>
          <w:tcPr>
            <w:tcW w:w="1253" w:type="pct"/>
            <w:tcBorders>
              <w:top w:val="single" w:sz="4" w:space="0" w:color="auto"/>
              <w:left w:val="nil"/>
              <w:bottom w:val="nil"/>
              <w:right w:val="nil"/>
            </w:tcBorders>
            <w:shd w:val="clear" w:color="auto" w:fill="auto"/>
            <w:noWrap/>
            <w:vAlign w:val="bottom"/>
            <w:hideMark/>
          </w:tcPr>
          <w:p w14:paraId="57B291EE"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1.5 (0.42)</w:t>
            </w:r>
          </w:p>
        </w:tc>
        <w:tc>
          <w:tcPr>
            <w:tcW w:w="1336" w:type="pct"/>
            <w:tcBorders>
              <w:top w:val="single" w:sz="4" w:space="0" w:color="auto"/>
              <w:left w:val="nil"/>
              <w:bottom w:val="nil"/>
              <w:right w:val="nil"/>
            </w:tcBorders>
            <w:shd w:val="clear" w:color="auto" w:fill="auto"/>
            <w:noWrap/>
            <w:vAlign w:val="bottom"/>
            <w:hideMark/>
          </w:tcPr>
          <w:p w14:paraId="78953B6A"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1.1 (0.16)</w:t>
            </w:r>
          </w:p>
        </w:tc>
        <w:tc>
          <w:tcPr>
            <w:tcW w:w="636" w:type="pct"/>
            <w:tcBorders>
              <w:top w:val="single" w:sz="4" w:space="0" w:color="auto"/>
              <w:left w:val="nil"/>
              <w:bottom w:val="nil"/>
              <w:right w:val="nil"/>
            </w:tcBorders>
            <w:shd w:val="clear" w:color="auto" w:fill="auto"/>
            <w:noWrap/>
            <w:vAlign w:val="bottom"/>
            <w:hideMark/>
          </w:tcPr>
          <w:p w14:paraId="10153730"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28.5</w:t>
            </w:r>
          </w:p>
        </w:tc>
      </w:tr>
      <w:tr w:rsidR="00627369" w:rsidRPr="008B2A3C" w14:paraId="704EACB5" w14:textId="77777777" w:rsidTr="009051B7">
        <w:trPr>
          <w:trHeight w:val="285"/>
        </w:trPr>
        <w:tc>
          <w:tcPr>
            <w:tcW w:w="1400" w:type="pct"/>
            <w:vMerge/>
            <w:tcBorders>
              <w:top w:val="nil"/>
              <w:left w:val="nil"/>
              <w:bottom w:val="nil"/>
              <w:right w:val="nil"/>
            </w:tcBorders>
            <w:vAlign w:val="center"/>
            <w:hideMark/>
          </w:tcPr>
          <w:p w14:paraId="3B538559"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nil"/>
              <w:right w:val="nil"/>
            </w:tcBorders>
            <w:shd w:val="clear" w:color="auto" w:fill="auto"/>
            <w:noWrap/>
            <w:vAlign w:val="bottom"/>
            <w:hideMark/>
          </w:tcPr>
          <w:p w14:paraId="0E2F8645"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2022</w:t>
            </w:r>
          </w:p>
        </w:tc>
        <w:tc>
          <w:tcPr>
            <w:tcW w:w="1253" w:type="pct"/>
            <w:tcBorders>
              <w:top w:val="nil"/>
              <w:left w:val="nil"/>
              <w:bottom w:val="nil"/>
              <w:right w:val="nil"/>
            </w:tcBorders>
            <w:shd w:val="clear" w:color="auto" w:fill="auto"/>
            <w:noWrap/>
            <w:vAlign w:val="bottom"/>
            <w:hideMark/>
          </w:tcPr>
          <w:p w14:paraId="503EBDDD"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0 (0)</w:t>
            </w:r>
          </w:p>
        </w:tc>
        <w:tc>
          <w:tcPr>
            <w:tcW w:w="1336" w:type="pct"/>
            <w:tcBorders>
              <w:top w:val="nil"/>
              <w:left w:val="nil"/>
              <w:bottom w:val="nil"/>
              <w:right w:val="nil"/>
            </w:tcBorders>
            <w:shd w:val="clear" w:color="auto" w:fill="auto"/>
            <w:noWrap/>
            <w:vAlign w:val="bottom"/>
            <w:hideMark/>
          </w:tcPr>
          <w:p w14:paraId="120694FD"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 (0.09)</w:t>
            </w:r>
          </w:p>
        </w:tc>
        <w:tc>
          <w:tcPr>
            <w:tcW w:w="636" w:type="pct"/>
            <w:tcBorders>
              <w:top w:val="nil"/>
              <w:left w:val="nil"/>
              <w:bottom w:val="nil"/>
              <w:right w:val="nil"/>
            </w:tcBorders>
            <w:shd w:val="clear" w:color="auto" w:fill="auto"/>
            <w:noWrap/>
            <w:vAlign w:val="bottom"/>
            <w:hideMark/>
          </w:tcPr>
          <w:p w14:paraId="218E6F40" w14:textId="0AFA81D7" w:rsidR="00390D21" w:rsidRPr="00390D21" w:rsidRDefault="0082519A" w:rsidP="00390D21">
            <w:pPr>
              <w:spacing w:after="0" w:line="240" w:lineRule="auto"/>
              <w:jc w:val="center"/>
              <w:rPr>
                <w:rFonts w:eastAsia="Times New Roman" w:cs="Calibri"/>
                <w:color w:val="000000"/>
              </w:rPr>
            </w:pPr>
            <w:r>
              <w:rPr>
                <w:rFonts w:eastAsia="Times New Roman" w:cs="Calibri"/>
                <w:color w:val="000000"/>
              </w:rPr>
              <w:t>NA</w:t>
            </w:r>
          </w:p>
        </w:tc>
      </w:tr>
      <w:tr w:rsidR="00627369" w:rsidRPr="008B2A3C" w14:paraId="62C15D0A" w14:textId="77777777" w:rsidTr="009051B7">
        <w:trPr>
          <w:trHeight w:val="285"/>
        </w:trPr>
        <w:tc>
          <w:tcPr>
            <w:tcW w:w="1400" w:type="pct"/>
            <w:vMerge/>
            <w:tcBorders>
              <w:top w:val="nil"/>
              <w:left w:val="nil"/>
              <w:bottom w:val="single" w:sz="4" w:space="0" w:color="auto"/>
              <w:right w:val="nil"/>
            </w:tcBorders>
            <w:vAlign w:val="center"/>
            <w:hideMark/>
          </w:tcPr>
          <w:p w14:paraId="1544A061"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single" w:sz="4" w:space="0" w:color="auto"/>
              <w:right w:val="nil"/>
            </w:tcBorders>
            <w:shd w:val="clear" w:color="auto" w:fill="auto"/>
            <w:noWrap/>
            <w:vAlign w:val="bottom"/>
            <w:hideMark/>
          </w:tcPr>
          <w:p w14:paraId="04C97033"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2023</w:t>
            </w:r>
          </w:p>
        </w:tc>
        <w:tc>
          <w:tcPr>
            <w:tcW w:w="1253" w:type="pct"/>
            <w:tcBorders>
              <w:top w:val="nil"/>
              <w:left w:val="nil"/>
              <w:bottom w:val="single" w:sz="4" w:space="0" w:color="auto"/>
              <w:right w:val="nil"/>
            </w:tcBorders>
            <w:shd w:val="clear" w:color="auto" w:fill="auto"/>
            <w:noWrap/>
            <w:vAlign w:val="bottom"/>
            <w:hideMark/>
          </w:tcPr>
          <w:p w14:paraId="3EE20887"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8.7 (0)</w:t>
            </w:r>
          </w:p>
        </w:tc>
        <w:tc>
          <w:tcPr>
            <w:tcW w:w="1336" w:type="pct"/>
            <w:tcBorders>
              <w:top w:val="nil"/>
              <w:left w:val="nil"/>
              <w:bottom w:val="single" w:sz="4" w:space="0" w:color="auto"/>
              <w:right w:val="nil"/>
            </w:tcBorders>
            <w:shd w:val="clear" w:color="auto" w:fill="auto"/>
            <w:noWrap/>
            <w:vAlign w:val="bottom"/>
            <w:hideMark/>
          </w:tcPr>
          <w:p w14:paraId="006DFF22"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16 (0)</w:t>
            </w:r>
          </w:p>
        </w:tc>
        <w:tc>
          <w:tcPr>
            <w:tcW w:w="636" w:type="pct"/>
            <w:tcBorders>
              <w:top w:val="nil"/>
              <w:left w:val="nil"/>
              <w:bottom w:val="single" w:sz="4" w:space="0" w:color="auto"/>
              <w:right w:val="nil"/>
            </w:tcBorders>
            <w:shd w:val="clear" w:color="auto" w:fill="auto"/>
            <w:noWrap/>
            <w:vAlign w:val="bottom"/>
            <w:hideMark/>
          </w:tcPr>
          <w:p w14:paraId="16E177E5"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-83.9</w:t>
            </w:r>
          </w:p>
        </w:tc>
      </w:tr>
      <w:tr w:rsidR="00627369" w:rsidRPr="008B2A3C" w14:paraId="0A0B1F06" w14:textId="77777777" w:rsidTr="009051B7">
        <w:trPr>
          <w:trHeight w:val="285"/>
        </w:trPr>
        <w:tc>
          <w:tcPr>
            <w:tcW w:w="1400" w:type="pct"/>
            <w:vMerge w:val="restart"/>
            <w:tcBorders>
              <w:top w:val="single" w:sz="4" w:space="0" w:color="auto"/>
              <w:left w:val="nil"/>
              <w:bottom w:val="nil"/>
              <w:right w:val="nil"/>
            </w:tcBorders>
            <w:shd w:val="clear" w:color="auto" w:fill="auto"/>
            <w:noWrap/>
            <w:vAlign w:val="center"/>
            <w:hideMark/>
          </w:tcPr>
          <w:p w14:paraId="56B44F9E" w14:textId="77777777" w:rsidR="00627369" w:rsidRPr="008B2A3C" w:rsidRDefault="00390D21" w:rsidP="00390D21">
            <w:pPr>
              <w:spacing w:after="0" w:line="240" w:lineRule="auto"/>
              <w:jc w:val="center"/>
              <w:rPr>
                <w:rFonts w:eastAsia="Times New Roman" w:cs="Calibri"/>
                <w:color w:val="000000"/>
              </w:rPr>
            </w:pPr>
            <w:r w:rsidRPr="00390D21">
              <w:rPr>
                <w:rFonts w:eastAsia="Times New Roman" w:cs="Calibri"/>
                <w:color w:val="000000"/>
              </w:rPr>
              <w:t>Phosphorus, </w:t>
            </w:r>
          </w:p>
          <w:p w14:paraId="2F1B2D9A" w14:textId="7E211876"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Total (As P)</w:t>
            </w:r>
          </w:p>
        </w:tc>
        <w:tc>
          <w:tcPr>
            <w:tcW w:w="374" w:type="pct"/>
            <w:tcBorders>
              <w:top w:val="single" w:sz="4" w:space="0" w:color="auto"/>
              <w:left w:val="nil"/>
              <w:bottom w:val="nil"/>
              <w:right w:val="nil"/>
            </w:tcBorders>
            <w:shd w:val="clear" w:color="auto" w:fill="auto"/>
            <w:noWrap/>
            <w:vAlign w:val="bottom"/>
            <w:hideMark/>
          </w:tcPr>
          <w:p w14:paraId="40B12A63"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2021</w:t>
            </w:r>
          </w:p>
        </w:tc>
        <w:tc>
          <w:tcPr>
            <w:tcW w:w="1253" w:type="pct"/>
            <w:tcBorders>
              <w:top w:val="single" w:sz="4" w:space="0" w:color="auto"/>
              <w:left w:val="nil"/>
              <w:bottom w:val="nil"/>
              <w:right w:val="nil"/>
            </w:tcBorders>
            <w:shd w:val="clear" w:color="auto" w:fill="auto"/>
            <w:noWrap/>
            <w:vAlign w:val="bottom"/>
            <w:hideMark/>
          </w:tcPr>
          <w:p w14:paraId="67B3EFB4"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0.2 (0.08)</w:t>
            </w:r>
          </w:p>
        </w:tc>
        <w:tc>
          <w:tcPr>
            <w:tcW w:w="1336" w:type="pct"/>
            <w:tcBorders>
              <w:top w:val="single" w:sz="4" w:space="0" w:color="auto"/>
              <w:left w:val="nil"/>
              <w:bottom w:val="nil"/>
              <w:right w:val="nil"/>
            </w:tcBorders>
            <w:shd w:val="clear" w:color="auto" w:fill="auto"/>
            <w:noWrap/>
            <w:vAlign w:val="bottom"/>
            <w:hideMark/>
          </w:tcPr>
          <w:p w14:paraId="7CFFC120"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0.2 (0.07)</w:t>
            </w:r>
          </w:p>
        </w:tc>
        <w:tc>
          <w:tcPr>
            <w:tcW w:w="636" w:type="pct"/>
            <w:tcBorders>
              <w:top w:val="single" w:sz="4" w:space="0" w:color="auto"/>
              <w:left w:val="nil"/>
              <w:bottom w:val="nil"/>
              <w:right w:val="nil"/>
            </w:tcBorders>
            <w:shd w:val="clear" w:color="auto" w:fill="auto"/>
            <w:noWrap/>
            <w:vAlign w:val="bottom"/>
            <w:hideMark/>
          </w:tcPr>
          <w:p w14:paraId="7AA0E8AD"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-2.7</w:t>
            </w:r>
          </w:p>
        </w:tc>
      </w:tr>
      <w:tr w:rsidR="00627369" w:rsidRPr="008B2A3C" w14:paraId="1C585C03" w14:textId="77777777" w:rsidTr="009051B7">
        <w:trPr>
          <w:trHeight w:val="285"/>
        </w:trPr>
        <w:tc>
          <w:tcPr>
            <w:tcW w:w="1400" w:type="pct"/>
            <w:vMerge/>
            <w:tcBorders>
              <w:top w:val="nil"/>
              <w:left w:val="nil"/>
              <w:bottom w:val="nil"/>
              <w:right w:val="nil"/>
            </w:tcBorders>
            <w:vAlign w:val="center"/>
            <w:hideMark/>
          </w:tcPr>
          <w:p w14:paraId="67B1EB7D"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nil"/>
              <w:right w:val="nil"/>
            </w:tcBorders>
            <w:shd w:val="clear" w:color="auto" w:fill="auto"/>
            <w:noWrap/>
            <w:vAlign w:val="bottom"/>
            <w:hideMark/>
          </w:tcPr>
          <w:p w14:paraId="2FA41119"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2022</w:t>
            </w:r>
          </w:p>
        </w:tc>
        <w:tc>
          <w:tcPr>
            <w:tcW w:w="1253" w:type="pct"/>
            <w:tcBorders>
              <w:top w:val="nil"/>
              <w:left w:val="nil"/>
              <w:bottom w:val="nil"/>
              <w:right w:val="nil"/>
            </w:tcBorders>
            <w:shd w:val="clear" w:color="auto" w:fill="auto"/>
            <w:noWrap/>
            <w:vAlign w:val="bottom"/>
            <w:hideMark/>
          </w:tcPr>
          <w:p w14:paraId="4430BB22"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2.1 (3.56)</w:t>
            </w:r>
          </w:p>
        </w:tc>
        <w:tc>
          <w:tcPr>
            <w:tcW w:w="1336" w:type="pct"/>
            <w:tcBorders>
              <w:top w:val="nil"/>
              <w:left w:val="nil"/>
              <w:bottom w:val="nil"/>
              <w:right w:val="nil"/>
            </w:tcBorders>
            <w:shd w:val="clear" w:color="auto" w:fill="auto"/>
            <w:noWrap/>
            <w:vAlign w:val="bottom"/>
            <w:hideMark/>
          </w:tcPr>
          <w:p w14:paraId="1C87D308"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1.8 (3.45)</w:t>
            </w:r>
          </w:p>
        </w:tc>
        <w:tc>
          <w:tcPr>
            <w:tcW w:w="636" w:type="pct"/>
            <w:tcBorders>
              <w:top w:val="nil"/>
              <w:left w:val="nil"/>
              <w:bottom w:val="nil"/>
              <w:right w:val="nil"/>
            </w:tcBorders>
            <w:shd w:val="clear" w:color="auto" w:fill="auto"/>
            <w:noWrap/>
            <w:vAlign w:val="bottom"/>
            <w:hideMark/>
          </w:tcPr>
          <w:p w14:paraId="21B79EEB"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13.7</w:t>
            </w:r>
          </w:p>
        </w:tc>
      </w:tr>
      <w:tr w:rsidR="00627369" w:rsidRPr="008B2A3C" w14:paraId="41F41474" w14:textId="77777777" w:rsidTr="009051B7">
        <w:trPr>
          <w:trHeight w:val="285"/>
        </w:trPr>
        <w:tc>
          <w:tcPr>
            <w:tcW w:w="1400" w:type="pct"/>
            <w:vMerge/>
            <w:tcBorders>
              <w:top w:val="nil"/>
              <w:left w:val="nil"/>
              <w:bottom w:val="single" w:sz="4" w:space="0" w:color="auto"/>
              <w:right w:val="nil"/>
            </w:tcBorders>
            <w:vAlign w:val="center"/>
            <w:hideMark/>
          </w:tcPr>
          <w:p w14:paraId="04CEB33D"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single" w:sz="4" w:space="0" w:color="auto"/>
              <w:right w:val="nil"/>
            </w:tcBorders>
            <w:shd w:val="clear" w:color="auto" w:fill="auto"/>
            <w:noWrap/>
            <w:vAlign w:val="bottom"/>
            <w:hideMark/>
          </w:tcPr>
          <w:p w14:paraId="08BEDDF7"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2023</w:t>
            </w:r>
          </w:p>
        </w:tc>
        <w:tc>
          <w:tcPr>
            <w:tcW w:w="1253" w:type="pct"/>
            <w:tcBorders>
              <w:top w:val="nil"/>
              <w:left w:val="nil"/>
              <w:bottom w:val="single" w:sz="4" w:space="0" w:color="auto"/>
              <w:right w:val="nil"/>
            </w:tcBorders>
            <w:shd w:val="clear" w:color="auto" w:fill="auto"/>
            <w:noWrap/>
            <w:vAlign w:val="bottom"/>
            <w:hideMark/>
          </w:tcPr>
          <w:p w14:paraId="1D56060E"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0.5 (0.2)</w:t>
            </w:r>
          </w:p>
        </w:tc>
        <w:tc>
          <w:tcPr>
            <w:tcW w:w="1336" w:type="pct"/>
            <w:tcBorders>
              <w:top w:val="nil"/>
              <w:left w:val="nil"/>
              <w:bottom w:val="single" w:sz="4" w:space="0" w:color="auto"/>
              <w:right w:val="nil"/>
            </w:tcBorders>
            <w:shd w:val="clear" w:color="auto" w:fill="auto"/>
            <w:noWrap/>
            <w:vAlign w:val="bottom"/>
            <w:hideMark/>
          </w:tcPr>
          <w:p w14:paraId="0832F8D8"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0.2 (0.19)</w:t>
            </w:r>
          </w:p>
        </w:tc>
        <w:tc>
          <w:tcPr>
            <w:tcW w:w="636" w:type="pct"/>
            <w:tcBorders>
              <w:top w:val="nil"/>
              <w:left w:val="nil"/>
              <w:bottom w:val="single" w:sz="4" w:space="0" w:color="auto"/>
              <w:right w:val="nil"/>
            </w:tcBorders>
            <w:shd w:val="clear" w:color="auto" w:fill="auto"/>
            <w:noWrap/>
            <w:vAlign w:val="bottom"/>
            <w:hideMark/>
          </w:tcPr>
          <w:p w14:paraId="26811AF6"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59.2</w:t>
            </w:r>
          </w:p>
        </w:tc>
      </w:tr>
      <w:tr w:rsidR="00627369" w:rsidRPr="008B2A3C" w14:paraId="753B33A2" w14:textId="77777777" w:rsidTr="009051B7">
        <w:trPr>
          <w:trHeight w:val="285"/>
        </w:trPr>
        <w:tc>
          <w:tcPr>
            <w:tcW w:w="1400" w:type="pct"/>
            <w:vMerge w:val="restart"/>
            <w:tcBorders>
              <w:top w:val="single" w:sz="4" w:space="0" w:color="auto"/>
              <w:left w:val="nil"/>
              <w:bottom w:val="single" w:sz="4" w:space="0" w:color="000000"/>
              <w:right w:val="nil"/>
            </w:tcBorders>
            <w:shd w:val="clear" w:color="auto" w:fill="auto"/>
            <w:noWrap/>
            <w:vAlign w:val="center"/>
            <w:hideMark/>
          </w:tcPr>
          <w:p w14:paraId="31A410B1" w14:textId="77777777" w:rsidR="00627369" w:rsidRPr="008B2A3C" w:rsidRDefault="00390D21" w:rsidP="00390D21">
            <w:pPr>
              <w:spacing w:after="0" w:line="240" w:lineRule="auto"/>
              <w:jc w:val="center"/>
              <w:rPr>
                <w:rFonts w:eastAsia="Times New Roman" w:cs="Calibri"/>
                <w:color w:val="000000"/>
              </w:rPr>
            </w:pPr>
            <w:r w:rsidRPr="00390D21">
              <w:rPr>
                <w:rFonts w:eastAsia="Times New Roman" w:cs="Calibri"/>
                <w:color w:val="000000"/>
              </w:rPr>
              <w:t>Suspended Solids </w:t>
            </w:r>
          </w:p>
          <w:p w14:paraId="4BC16BC0" w14:textId="1DC1DF66"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(Residue, </w:t>
            </w:r>
            <w:proofErr w:type="gramStart"/>
            <w:r w:rsidRPr="00390D21">
              <w:rPr>
                <w:rFonts w:eastAsia="Times New Roman" w:cs="Calibri"/>
                <w:color w:val="000000"/>
              </w:rPr>
              <w:t>Non-Filterable</w:t>
            </w:r>
            <w:proofErr w:type="gramEnd"/>
            <w:r w:rsidRPr="00390D21">
              <w:rPr>
                <w:rFonts w:eastAsia="Times New Roman" w:cs="Calibri"/>
                <w:color w:val="000000"/>
              </w:rPr>
              <w:t>)</w:t>
            </w:r>
          </w:p>
        </w:tc>
        <w:tc>
          <w:tcPr>
            <w:tcW w:w="374" w:type="pct"/>
            <w:tcBorders>
              <w:top w:val="single" w:sz="4" w:space="0" w:color="auto"/>
              <w:left w:val="nil"/>
              <w:bottom w:val="nil"/>
              <w:right w:val="nil"/>
            </w:tcBorders>
            <w:shd w:val="clear" w:color="auto" w:fill="auto"/>
            <w:noWrap/>
            <w:vAlign w:val="bottom"/>
            <w:hideMark/>
          </w:tcPr>
          <w:p w14:paraId="564F74C6"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2021</w:t>
            </w:r>
          </w:p>
        </w:tc>
        <w:tc>
          <w:tcPr>
            <w:tcW w:w="1253" w:type="pct"/>
            <w:tcBorders>
              <w:top w:val="single" w:sz="4" w:space="0" w:color="auto"/>
              <w:left w:val="nil"/>
              <w:bottom w:val="nil"/>
              <w:right w:val="nil"/>
            </w:tcBorders>
            <w:shd w:val="clear" w:color="auto" w:fill="auto"/>
            <w:noWrap/>
            <w:vAlign w:val="bottom"/>
            <w:hideMark/>
          </w:tcPr>
          <w:p w14:paraId="413FA978"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157.5 (48.56)</w:t>
            </w:r>
          </w:p>
        </w:tc>
        <w:tc>
          <w:tcPr>
            <w:tcW w:w="1336" w:type="pct"/>
            <w:tcBorders>
              <w:top w:val="single" w:sz="4" w:space="0" w:color="auto"/>
              <w:left w:val="nil"/>
              <w:bottom w:val="nil"/>
              <w:right w:val="nil"/>
            </w:tcBorders>
            <w:shd w:val="clear" w:color="auto" w:fill="auto"/>
            <w:noWrap/>
            <w:vAlign w:val="bottom"/>
            <w:hideMark/>
          </w:tcPr>
          <w:p w14:paraId="42553CC1"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66.7 (47.11)</w:t>
            </w:r>
          </w:p>
        </w:tc>
        <w:tc>
          <w:tcPr>
            <w:tcW w:w="636" w:type="pct"/>
            <w:tcBorders>
              <w:top w:val="single" w:sz="4" w:space="0" w:color="auto"/>
              <w:left w:val="nil"/>
              <w:bottom w:val="nil"/>
              <w:right w:val="nil"/>
            </w:tcBorders>
            <w:shd w:val="clear" w:color="auto" w:fill="auto"/>
            <w:noWrap/>
            <w:vAlign w:val="bottom"/>
            <w:hideMark/>
          </w:tcPr>
          <w:p w14:paraId="5B08A1FC"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57.7</w:t>
            </w:r>
          </w:p>
        </w:tc>
      </w:tr>
      <w:tr w:rsidR="00627369" w:rsidRPr="008B2A3C" w14:paraId="4DB62789" w14:textId="77777777" w:rsidTr="009051B7">
        <w:trPr>
          <w:trHeight w:val="285"/>
        </w:trPr>
        <w:tc>
          <w:tcPr>
            <w:tcW w:w="1400" w:type="pct"/>
            <w:vMerge/>
            <w:tcBorders>
              <w:top w:val="nil"/>
              <w:left w:val="nil"/>
              <w:bottom w:val="single" w:sz="4" w:space="0" w:color="000000"/>
              <w:right w:val="nil"/>
            </w:tcBorders>
            <w:vAlign w:val="center"/>
            <w:hideMark/>
          </w:tcPr>
          <w:p w14:paraId="7B38CE0D"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nil"/>
              <w:right w:val="nil"/>
            </w:tcBorders>
            <w:shd w:val="clear" w:color="auto" w:fill="auto"/>
            <w:noWrap/>
            <w:vAlign w:val="bottom"/>
            <w:hideMark/>
          </w:tcPr>
          <w:p w14:paraId="4D45C0D5"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2022</w:t>
            </w:r>
          </w:p>
        </w:tc>
        <w:tc>
          <w:tcPr>
            <w:tcW w:w="1253" w:type="pct"/>
            <w:tcBorders>
              <w:top w:val="nil"/>
              <w:left w:val="nil"/>
              <w:bottom w:val="nil"/>
              <w:right w:val="nil"/>
            </w:tcBorders>
            <w:shd w:val="clear" w:color="auto" w:fill="auto"/>
            <w:noWrap/>
            <w:vAlign w:val="bottom"/>
            <w:hideMark/>
          </w:tcPr>
          <w:p w14:paraId="08038BD1"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408 (125.91)</w:t>
            </w:r>
          </w:p>
        </w:tc>
        <w:tc>
          <w:tcPr>
            <w:tcW w:w="1336" w:type="pct"/>
            <w:tcBorders>
              <w:top w:val="nil"/>
              <w:left w:val="nil"/>
              <w:bottom w:val="nil"/>
              <w:right w:val="nil"/>
            </w:tcBorders>
            <w:shd w:val="clear" w:color="auto" w:fill="auto"/>
            <w:noWrap/>
            <w:vAlign w:val="bottom"/>
            <w:hideMark/>
          </w:tcPr>
          <w:p w14:paraId="0B177BA3"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61.7 (31.95)</w:t>
            </w:r>
          </w:p>
        </w:tc>
        <w:tc>
          <w:tcPr>
            <w:tcW w:w="636" w:type="pct"/>
            <w:tcBorders>
              <w:top w:val="nil"/>
              <w:left w:val="nil"/>
              <w:bottom w:val="nil"/>
              <w:right w:val="nil"/>
            </w:tcBorders>
            <w:shd w:val="clear" w:color="auto" w:fill="auto"/>
            <w:noWrap/>
            <w:vAlign w:val="bottom"/>
            <w:hideMark/>
          </w:tcPr>
          <w:p w14:paraId="1EEEE439"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84.9</w:t>
            </w:r>
          </w:p>
        </w:tc>
      </w:tr>
      <w:tr w:rsidR="00627369" w:rsidRPr="008B2A3C" w14:paraId="1DE5EAEF" w14:textId="77777777" w:rsidTr="009051B7">
        <w:trPr>
          <w:trHeight w:val="285"/>
        </w:trPr>
        <w:tc>
          <w:tcPr>
            <w:tcW w:w="1400" w:type="pct"/>
            <w:vMerge/>
            <w:tcBorders>
              <w:top w:val="nil"/>
              <w:left w:val="nil"/>
              <w:bottom w:val="single" w:sz="4" w:space="0" w:color="000000"/>
              <w:right w:val="nil"/>
            </w:tcBorders>
            <w:vAlign w:val="center"/>
            <w:hideMark/>
          </w:tcPr>
          <w:p w14:paraId="6017A1E3" w14:textId="77777777" w:rsidR="00390D21" w:rsidRPr="00390D21" w:rsidRDefault="00390D21" w:rsidP="00390D21">
            <w:pPr>
              <w:spacing w:after="0" w:line="240" w:lineRule="auto"/>
              <w:rPr>
                <w:rFonts w:eastAsia="Times New Roman" w:cs="Calibri"/>
                <w:color w:val="000000"/>
              </w:rPr>
            </w:pPr>
          </w:p>
        </w:tc>
        <w:tc>
          <w:tcPr>
            <w:tcW w:w="374" w:type="pct"/>
            <w:tcBorders>
              <w:top w:val="nil"/>
              <w:left w:val="nil"/>
              <w:bottom w:val="single" w:sz="4" w:space="0" w:color="auto"/>
              <w:right w:val="nil"/>
            </w:tcBorders>
            <w:shd w:val="clear" w:color="auto" w:fill="auto"/>
            <w:noWrap/>
            <w:vAlign w:val="bottom"/>
            <w:hideMark/>
          </w:tcPr>
          <w:p w14:paraId="05AA699E"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2023</w:t>
            </w:r>
          </w:p>
        </w:tc>
        <w:tc>
          <w:tcPr>
            <w:tcW w:w="1253" w:type="pct"/>
            <w:tcBorders>
              <w:top w:val="nil"/>
              <w:left w:val="nil"/>
              <w:bottom w:val="single" w:sz="4" w:space="0" w:color="auto"/>
              <w:right w:val="nil"/>
            </w:tcBorders>
            <w:shd w:val="clear" w:color="auto" w:fill="auto"/>
            <w:noWrap/>
            <w:vAlign w:val="bottom"/>
            <w:hideMark/>
          </w:tcPr>
          <w:p w14:paraId="75A2984E"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1021.7 (77.78)</w:t>
            </w:r>
          </w:p>
        </w:tc>
        <w:tc>
          <w:tcPr>
            <w:tcW w:w="1336" w:type="pct"/>
            <w:tcBorders>
              <w:top w:val="nil"/>
              <w:left w:val="nil"/>
              <w:bottom w:val="single" w:sz="4" w:space="0" w:color="auto"/>
              <w:right w:val="nil"/>
            </w:tcBorders>
            <w:shd w:val="clear" w:color="auto" w:fill="auto"/>
            <w:noWrap/>
            <w:vAlign w:val="bottom"/>
            <w:hideMark/>
          </w:tcPr>
          <w:p w14:paraId="79B9D43B"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327.8 (396.03)</w:t>
            </w:r>
          </w:p>
        </w:tc>
        <w:tc>
          <w:tcPr>
            <w:tcW w:w="636" w:type="pct"/>
            <w:tcBorders>
              <w:top w:val="nil"/>
              <w:left w:val="nil"/>
              <w:bottom w:val="single" w:sz="4" w:space="0" w:color="auto"/>
              <w:right w:val="nil"/>
            </w:tcBorders>
            <w:shd w:val="clear" w:color="auto" w:fill="auto"/>
            <w:noWrap/>
            <w:vAlign w:val="bottom"/>
            <w:hideMark/>
          </w:tcPr>
          <w:p w14:paraId="690FCADA" w14:textId="77777777" w:rsidR="00390D21" w:rsidRPr="00390D21" w:rsidRDefault="00390D21" w:rsidP="00390D21">
            <w:pPr>
              <w:spacing w:after="0" w:line="240" w:lineRule="auto"/>
              <w:jc w:val="center"/>
              <w:rPr>
                <w:rFonts w:eastAsia="Times New Roman" w:cs="Calibri"/>
                <w:color w:val="000000"/>
              </w:rPr>
            </w:pPr>
            <w:r w:rsidRPr="00390D21">
              <w:rPr>
                <w:rFonts w:eastAsia="Times New Roman" w:cs="Calibri"/>
                <w:color w:val="000000"/>
              </w:rPr>
              <w:t>67.9</w:t>
            </w:r>
          </w:p>
        </w:tc>
      </w:tr>
    </w:tbl>
    <w:p w14:paraId="619C758C" w14:textId="77777777" w:rsidR="00E344F2" w:rsidRDefault="00E344F2" w:rsidP="00BE2CBF"/>
    <w:p w14:paraId="7AFC0DB8" w14:textId="1B23DFBD" w:rsidR="00201BE8" w:rsidRPr="00201BE8" w:rsidRDefault="001F3DC2" w:rsidP="00BE2CBF">
      <w:pPr>
        <w:rPr>
          <w:i/>
          <w:iCs/>
        </w:rPr>
      </w:pPr>
      <w:r>
        <w:t xml:space="preserve">For NO3-N, the </w:t>
      </w:r>
      <w:r w:rsidR="00B57CC9" w:rsidRPr="00B57CC9">
        <w:t>R%</w:t>
      </w:r>
      <w:r w:rsidR="00B57CC9">
        <w:t xml:space="preserve"> </w:t>
      </w:r>
      <w:r w:rsidR="00860339">
        <w:t>increased from 2021 to 2022</w:t>
      </w:r>
      <w:r w:rsidR="00DD0CCE">
        <w:t xml:space="preserve"> (8.0 % to 10.9 %</w:t>
      </w:r>
      <w:r w:rsidR="00201BE8">
        <w:t>) but</w:t>
      </w:r>
      <w:r w:rsidR="00860339">
        <w:t xml:space="preserve"> decreased </w:t>
      </w:r>
      <w:r w:rsidR="00DD0CCE">
        <w:t>dramatically i</w:t>
      </w:r>
      <w:r w:rsidR="00860339">
        <w:t>n</w:t>
      </w:r>
      <w:r w:rsidR="00DD0CCE">
        <w:t xml:space="preserve"> 2023 (</w:t>
      </w:r>
      <w:r w:rsidR="00D66542">
        <w:t>-11.5).  However, these trends are likely statistically insignificant</w:t>
      </w:r>
      <w:r w:rsidR="00B80C41">
        <w:t xml:space="preserve"> due to the large standard deviations around each mean, which can also be seen in the previous </w:t>
      </w:r>
      <w:r w:rsidR="00B80C41">
        <w:fldChar w:fldCharType="begin"/>
      </w:r>
      <w:r w:rsidR="00B80C41">
        <w:instrText xml:space="preserve"> REF _Ref153524150 \h </w:instrText>
      </w:r>
      <w:r w:rsidR="00B80C41">
        <w:fldChar w:fldCharType="separate"/>
      </w:r>
      <w:r w:rsidR="00B80C41">
        <w:t xml:space="preserve">Figure </w:t>
      </w:r>
      <w:r w:rsidR="00B80C41">
        <w:rPr>
          <w:noProof/>
        </w:rPr>
        <w:t>5</w:t>
      </w:r>
      <w:r w:rsidR="00B80C41">
        <w:fldChar w:fldCharType="end"/>
      </w:r>
      <w:r w:rsidR="00B80C41">
        <w:t xml:space="preserve">. </w:t>
      </w:r>
      <w:r w:rsidR="00B80C41" w:rsidRPr="00201BE8">
        <w:rPr>
          <w:i/>
          <w:iCs/>
        </w:rPr>
        <w:t>Th</w:t>
      </w:r>
      <w:r w:rsidR="00205753" w:rsidRPr="00201BE8">
        <w:rPr>
          <w:i/>
          <w:iCs/>
        </w:rPr>
        <w:t>ese results indicate that establishing pollinator strips had very little, to a slightly negative impact on NO3-N</w:t>
      </w:r>
      <w:r w:rsidR="00201BE8" w:rsidRPr="00201BE8">
        <w:rPr>
          <w:i/>
          <w:iCs/>
        </w:rPr>
        <w:t xml:space="preserve"> filtering capacity within the filter strip.</w:t>
      </w:r>
    </w:p>
    <w:p w14:paraId="0E948F30" w14:textId="4D34C220" w:rsidR="00201BE8" w:rsidRDefault="00860339" w:rsidP="00201BE8">
      <w:r>
        <w:t xml:space="preserve"> </w:t>
      </w:r>
      <w:r w:rsidR="00201BE8">
        <w:t xml:space="preserve">For </w:t>
      </w:r>
      <w:r w:rsidR="00201BE8">
        <w:t>TKN</w:t>
      </w:r>
      <w:r w:rsidR="00201BE8">
        <w:t xml:space="preserve">, the </w:t>
      </w:r>
      <w:r w:rsidR="00201BE8" w:rsidRPr="00B57CC9">
        <w:t>R%</w:t>
      </w:r>
      <w:r w:rsidR="00201BE8">
        <w:t xml:space="preserve"> </w:t>
      </w:r>
      <w:r w:rsidR="00EF5F4A">
        <w:t>was 28.5 % in 20</w:t>
      </w:r>
      <w:r w:rsidR="00B02E9C">
        <w:t>21, but could not be calculated in 2022 because no TKN was found in the inflow water that year.  In 2023, the removal efficiency decreased to -83.5</w:t>
      </w:r>
      <w:r w:rsidR="007B6995">
        <w:t xml:space="preserve"> %, indicating that the filter strip was contributing to TKN water concentrations.  However, these results are very uncertain, as the</w:t>
      </w:r>
      <w:r w:rsidR="007B2F1C">
        <w:t xml:space="preserve"> 2023 results only had a single water sample, resulting in a lack of any standard deviation.  </w:t>
      </w:r>
      <w:r w:rsidR="00D40EE3" w:rsidRPr="005A323E">
        <w:rPr>
          <w:i/>
          <w:iCs/>
        </w:rPr>
        <w:t xml:space="preserve">Because of this, we are not confident in saying that the filter strip is contributing TKN to </w:t>
      </w:r>
      <w:r w:rsidR="006F58A3" w:rsidRPr="005A323E">
        <w:rPr>
          <w:i/>
          <w:iCs/>
        </w:rPr>
        <w:t>the runoff water without additional results.</w:t>
      </w:r>
      <w:r w:rsidR="005A323E">
        <w:t xml:space="preserve"> </w:t>
      </w:r>
    </w:p>
    <w:p w14:paraId="5FF5C242" w14:textId="5C44C92B" w:rsidR="00201BE8" w:rsidRPr="0065333E" w:rsidRDefault="00201BE8" w:rsidP="00201BE8">
      <w:pPr>
        <w:rPr>
          <w:i/>
          <w:iCs/>
        </w:rPr>
      </w:pPr>
      <w:r>
        <w:t xml:space="preserve">For </w:t>
      </w:r>
      <w:r w:rsidR="005A323E">
        <w:t>Total P</w:t>
      </w:r>
      <w:r>
        <w:t xml:space="preserve">, the </w:t>
      </w:r>
      <w:r w:rsidRPr="00B57CC9">
        <w:t>R%</w:t>
      </w:r>
      <w:r>
        <w:t xml:space="preserve"> increased </w:t>
      </w:r>
      <w:r w:rsidR="000F2040">
        <w:t xml:space="preserve">over all study years (-2.7 % in </w:t>
      </w:r>
      <w:r w:rsidR="001D4532">
        <w:t xml:space="preserve">2021, 13.7 % in 2022, and 59.2 % in 2023). </w:t>
      </w:r>
      <w:r w:rsidR="008123C6">
        <w:t xml:space="preserve">However, there were significant standard deviations around these means, making the overall trend uncertain. </w:t>
      </w:r>
      <w:r w:rsidR="008123C6" w:rsidRPr="0065333E">
        <w:rPr>
          <w:i/>
          <w:iCs/>
        </w:rPr>
        <w:t>However,</w:t>
      </w:r>
      <w:r w:rsidR="001D4532" w:rsidRPr="0065333E">
        <w:rPr>
          <w:i/>
          <w:iCs/>
        </w:rPr>
        <w:t xml:space="preserve"> </w:t>
      </w:r>
      <w:r w:rsidR="008123C6" w:rsidRPr="0065333E">
        <w:rPr>
          <w:i/>
          <w:iCs/>
        </w:rPr>
        <w:t>t</w:t>
      </w:r>
      <w:r w:rsidR="001D4532" w:rsidRPr="0065333E">
        <w:rPr>
          <w:i/>
          <w:iCs/>
        </w:rPr>
        <w:t xml:space="preserve">hese results indicate that establishing </w:t>
      </w:r>
      <w:r w:rsidR="008123C6" w:rsidRPr="0065333E">
        <w:rPr>
          <w:i/>
          <w:iCs/>
        </w:rPr>
        <w:t xml:space="preserve">pollinator species in the filter strip had little effect to a very positive effect on its ability to reduce total P </w:t>
      </w:r>
      <w:r w:rsidR="0065333E" w:rsidRPr="0065333E">
        <w:rPr>
          <w:i/>
          <w:iCs/>
        </w:rPr>
        <w:t>concentrations.</w:t>
      </w:r>
    </w:p>
    <w:p w14:paraId="1BD89C6D" w14:textId="77777777" w:rsidR="00201BE8" w:rsidRDefault="00201BE8" w:rsidP="00201BE8"/>
    <w:p w14:paraId="0283AFB2" w14:textId="577C5680" w:rsidR="0065333E" w:rsidRPr="0065333E" w:rsidRDefault="0065333E" w:rsidP="0065333E">
      <w:pPr>
        <w:rPr>
          <w:i/>
          <w:iCs/>
        </w:rPr>
      </w:pPr>
      <w:r>
        <w:lastRenderedPageBreak/>
        <w:t xml:space="preserve">For </w:t>
      </w:r>
      <w:r>
        <w:t>TSS</w:t>
      </w:r>
      <w:r>
        <w:t xml:space="preserve">, the </w:t>
      </w:r>
      <w:r w:rsidRPr="00B57CC9">
        <w:t>R%</w:t>
      </w:r>
      <w:r>
        <w:t xml:space="preserve"> </w:t>
      </w:r>
      <w:r w:rsidR="003D2D4B">
        <w:t xml:space="preserve">remained relatively steady over all study years after considering the large standard deviations around the average concentrations in inflow and outflow waters </w:t>
      </w:r>
      <w:r w:rsidR="003D2D4B">
        <w:t>(</w:t>
      </w:r>
      <w:r w:rsidR="003D2D4B">
        <w:t>57</w:t>
      </w:r>
      <w:r w:rsidR="003D2D4B">
        <w:t xml:space="preserve">.7 % in 2021, </w:t>
      </w:r>
      <w:r w:rsidR="003D2D4B">
        <w:t>84.9</w:t>
      </w:r>
      <w:r w:rsidR="003D2D4B">
        <w:t xml:space="preserve"> % in 2022, and </w:t>
      </w:r>
      <w:r w:rsidR="00C6717C">
        <w:t>67.9</w:t>
      </w:r>
      <w:r w:rsidR="003D2D4B">
        <w:t xml:space="preserve"> % in 2023)</w:t>
      </w:r>
      <w:r w:rsidR="00C6717C">
        <w:t>.</w:t>
      </w:r>
      <w:r w:rsidR="005A4272">
        <w:t xml:space="preserve"> </w:t>
      </w:r>
      <w:r w:rsidR="005A4272" w:rsidRPr="00F92B13">
        <w:rPr>
          <w:i/>
          <w:iCs/>
        </w:rPr>
        <w:t xml:space="preserve">These results suggest that establishing pollinator species did not have a negative or positive impact on </w:t>
      </w:r>
      <w:r w:rsidR="00F92B13" w:rsidRPr="00F92B13">
        <w:rPr>
          <w:i/>
          <w:iCs/>
        </w:rPr>
        <w:t>the filter strip</w:t>
      </w:r>
      <w:r w:rsidR="00F92B13">
        <w:rPr>
          <w:i/>
          <w:iCs/>
        </w:rPr>
        <w:t>’</w:t>
      </w:r>
      <w:r w:rsidR="00F92B13" w:rsidRPr="00F92B13">
        <w:rPr>
          <w:i/>
          <w:iCs/>
        </w:rPr>
        <w:t>s ability to remove sediment from runoff water.</w:t>
      </w:r>
    </w:p>
    <w:p w14:paraId="4B455519" w14:textId="044529F4" w:rsidR="006A0AC9" w:rsidDel="003E4812" w:rsidRDefault="006A0AC9" w:rsidP="006A0AC9">
      <w:pPr>
        <w:pStyle w:val="Heading2"/>
        <w:rPr>
          <w:del w:id="16" w:author="Brown,AJ" w:date="2023-12-14T16:13:00Z"/>
        </w:rPr>
      </w:pPr>
      <w:commentRangeStart w:id="17"/>
      <w:del w:id="18" w:author="Brown,AJ" w:date="2023-12-14T16:13:00Z">
        <w:r w:rsidDel="003E4812">
          <w:delText>Soil Fertility Results 2022-2023</w:delText>
        </w:r>
        <w:commentRangeEnd w:id="17"/>
        <w:r w:rsidR="003E4812" w:rsidDel="003E4812">
          <w:rPr>
            <w:rStyle w:val="CommentReference"/>
            <w:rFonts w:ascii="Cambria" w:eastAsiaTheme="minorHAnsi" w:hAnsi="Cambria" w:cstheme="minorBidi"/>
            <w:color w:val="auto"/>
          </w:rPr>
          <w:commentReference w:id="17"/>
        </w:r>
      </w:del>
    </w:p>
    <w:p w14:paraId="1C009883" w14:textId="520FEE54" w:rsidR="006A0AC9" w:rsidRDefault="006A0AC9" w:rsidP="008B2A3C">
      <w:pPr>
        <w:pStyle w:val="Heading1"/>
      </w:pPr>
      <w:r>
        <w:t>Conclusion</w:t>
      </w:r>
    </w:p>
    <w:p w14:paraId="30245608" w14:textId="65041400" w:rsidR="007B7BD3" w:rsidRDefault="007B7BD3" w:rsidP="007B7BD3">
      <w:r>
        <w:t>The "Establishing Pollinator Habitats in Vegetative Filter Strips" project, funded by the Colorado Corn Council and conducted by Colorado State University's Agriculture Water Quality Program (AWQP), has provided valuable insights into sustainable agricultural practices</w:t>
      </w:r>
      <w:r w:rsidR="00E53FA4">
        <w:t xml:space="preserve"> for in </w:t>
      </w:r>
      <w:r w:rsidR="00A91809">
        <w:t>Colorado</w:t>
      </w:r>
      <w:r>
        <w:t>. This initiative aimed to investigate the impact of pollinator species on the nutrient and sediment removal capabilities of vegetative filter strips in surface runoff water quality.</w:t>
      </w:r>
    </w:p>
    <w:p w14:paraId="734F995D" w14:textId="4F823A04" w:rsidR="007B7BD3" w:rsidRDefault="007B7BD3" w:rsidP="007B7BD3">
      <w:r>
        <w:t xml:space="preserve">Our data analysis, utilizing </w:t>
      </w:r>
      <w:r w:rsidR="00A91809">
        <w:t xml:space="preserve">inflow and outflow </w:t>
      </w:r>
      <w:r>
        <w:t xml:space="preserve">water samples collected over three years (2021-2023), revealed significant findings regarding the effectiveness of these filter strips. We employed techniques to calculate the removal efficiency of various analytes, including Nitrogen, Phosphorus, and </w:t>
      </w:r>
      <w:r w:rsidR="003B05C4">
        <w:t xml:space="preserve">soil erosion (i.e., </w:t>
      </w:r>
      <w:r>
        <w:t>Total Suspended Solids</w:t>
      </w:r>
      <w:r w:rsidR="003B05C4">
        <w:t>)</w:t>
      </w:r>
      <w:r>
        <w:t>, thereby assessing the filtering capacity of the vegetative buffer strip.</w:t>
      </w:r>
      <w:r w:rsidR="003B05C4">
        <w:t xml:space="preserve"> R</w:t>
      </w:r>
      <w:r>
        <w:t xml:space="preserve">esults indicate that the introduction of pollinator species within the filter strips has varying effects on water quality parameters. Notably, Total Phosphorus and Total Suspended Solids showed a return to </w:t>
      </w:r>
      <w:proofErr w:type="gramStart"/>
      <w:r>
        <w:t>near-normal</w:t>
      </w:r>
      <w:proofErr w:type="gramEnd"/>
      <w:r w:rsidR="004F58C2">
        <w:t xml:space="preserve"> or better than previous</w:t>
      </w:r>
      <w:r>
        <w:t xml:space="preserve"> levels in 2023 after the full establishment of pollinator species, underscoring the potential benefits of such ecological interventions. However, the impact on Nitrogen forms was less definitive, </w:t>
      </w:r>
      <w:r w:rsidR="004F58C2">
        <w:t>due to their increased solubility.</w:t>
      </w:r>
    </w:p>
    <w:p w14:paraId="678DB3CB" w14:textId="777492F1" w:rsidR="007B7BD3" w:rsidRDefault="007B7BD3" w:rsidP="007B7BD3">
      <w:r>
        <w:t>One of the critical learnings from this study was the importance of proper seedbed preparation and timely irrigation for the successful establishment of pollinator species. The challenges encountered in 2022 due to competition from existing grass and dry conditions highlighted the need for a well-planned approach to ensure effective establishment and growth of pollinator species. The adaptive measures taken in 2023, including rototilling and the introduction of cover crops, significantly improved the establishment process.</w:t>
      </w:r>
    </w:p>
    <w:p w14:paraId="423763E3" w14:textId="42A592F8" w:rsidR="007B7BD3" w:rsidRDefault="007B7BD3" w:rsidP="007B7BD3">
      <w:r>
        <w:t xml:space="preserve">In conclusion, </w:t>
      </w:r>
      <w:r w:rsidR="001C63F4">
        <w:t xml:space="preserve">these </w:t>
      </w:r>
      <w:r>
        <w:t>findings demonstrate that establishing pollinator habitats within vegetative filter strips can be a feasible and beneficial practice for Colorado corn farmers, enhancing both ecological and agricultural sustainability. The lessons learned provide valuable guidance for future efforts in similar contexts, advocating for a balanced approach that considers both agricultural productivity and environmental stewardship.</w:t>
      </w:r>
    </w:p>
    <w:p w14:paraId="3F438D12" w14:textId="2F957359" w:rsidR="00151171" w:rsidRPr="00151171" w:rsidRDefault="007B7BD3" w:rsidP="007B7BD3">
      <w:r>
        <w:t>The AWQP recommends further research to refine the techniques and practices for establishing pollinator species in filter strips, focusing on the nuanced interactions between agricultural practices and ecological enhancements.</w:t>
      </w:r>
      <w:r w:rsidR="00E36D15">
        <w:t xml:space="preserve"> Additionally, future work could characterize pollinator fauna presence</w:t>
      </w:r>
      <w:r w:rsidR="005A4539">
        <w:t xml:space="preserve"> after plant establishment.</w:t>
      </w:r>
      <w:r>
        <w:t xml:space="preserve"> As the State of Colorado continues to implement nutrient criteria for surface water, such practices could play a significant role in achieving sustainable agricultural goals while </w:t>
      </w:r>
      <w:r w:rsidR="005A4539">
        <w:t xml:space="preserve">simultaneously </w:t>
      </w:r>
      <w:r>
        <w:t>protecting water quality.</w:t>
      </w:r>
    </w:p>
    <w:p w14:paraId="6FE04410" w14:textId="77777777" w:rsidR="00674D63" w:rsidRDefault="00674D63" w:rsidP="00674D63"/>
    <w:p w14:paraId="4695B052" w14:textId="77777777" w:rsidR="002E53EB" w:rsidRDefault="002E53EB" w:rsidP="002E53EB">
      <w:pPr>
        <w:pStyle w:val="Heading1"/>
      </w:pPr>
      <w:r>
        <w:lastRenderedPageBreak/>
        <w:t>Acknowledgements</w:t>
      </w:r>
    </w:p>
    <w:p w14:paraId="779A02F3" w14:textId="77777777" w:rsidR="002E53EB" w:rsidRPr="007F408B" w:rsidRDefault="002E53EB" w:rsidP="002E53EB">
      <w:r>
        <w:t>The CSU AWQP would like to thank the Colorado Corn Council for their support in this study, especially by providing a no-cost extension so that quality data could be collected for robust conclusions.  Additionally, we acknowledge the support of the Colorado State University (CSU) Agriculture Research, Development and Education Center (ARDEC) and Agricultural Experiment Station (AES) for providing the research site and farm management around the study area.</w:t>
      </w:r>
    </w:p>
    <w:p w14:paraId="017A2979" w14:textId="77777777" w:rsidR="002E53EB" w:rsidRDefault="002E53EB" w:rsidP="00674D63"/>
    <w:p w14:paraId="1ED83C71" w14:textId="0199B9D1" w:rsidR="00951204" w:rsidRDefault="00951204" w:rsidP="00674D63">
      <w:r>
        <w:rPr>
          <w:noProof/>
        </w:rPr>
        <w:drawing>
          <wp:inline distT="0" distB="0" distL="0" distR="0" wp14:anchorId="371B490E" wp14:editId="3096A892">
            <wp:extent cx="2091506" cy="2788674"/>
            <wp:effectExtent l="51435" t="24765" r="55880" b="93980"/>
            <wp:docPr id="460646418" name="Picture 46064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6418" name="Picture 460646418"/>
                    <pic:cNvPicPr/>
                  </pic:nvPicPr>
                  <pic:blipFill>
                    <a:blip r:embed="rId31" cstate="print">
                      <a:extLst>
                        <a:ext uri="{BEBA8EAE-BF5A-486C-A8C5-ECC9F3942E4B}">
                          <a14:imgProps xmlns:a14="http://schemas.microsoft.com/office/drawing/2010/main">
                            <a14:imgLayer r:embed="rId32">
                              <a14:imgEffect>
                                <a14:brightnessContrast bright="2000" contrast="-14000"/>
                              </a14:imgEffect>
                            </a14:imgLayer>
                          </a14:imgProps>
                        </a:ext>
                        <a:ext uri="{28A0092B-C50C-407E-A947-70E740481C1C}">
                          <a14:useLocalDpi xmlns:a14="http://schemas.microsoft.com/office/drawing/2010/main" val="0"/>
                        </a:ext>
                      </a:extLst>
                    </a:blip>
                    <a:srcRect t="6" b="6"/>
                    <a:stretch>
                      <a:fillRect/>
                    </a:stretch>
                  </pic:blipFill>
                  <pic:spPr>
                    <a:xfrm rot="5400000">
                      <a:off x="0" y="0"/>
                      <a:ext cx="2091506" cy="2788674"/>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15416E17" wp14:editId="2EDF1764">
            <wp:extent cx="2835519" cy="2109232"/>
            <wp:effectExtent l="57150" t="19050" r="60325" b="100965"/>
            <wp:docPr id="761293567" name="Picture 76129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3567" name="Picture 761293567"/>
                    <pic:cNvPicPr/>
                  </pic:nvPicPr>
                  <pic:blipFill rotWithShape="1">
                    <a:blip r:embed="rId33" cstate="print">
                      <a:extLst>
                        <a:ext uri="{28A0092B-C50C-407E-A947-70E740481C1C}">
                          <a14:useLocalDpi xmlns:a14="http://schemas.microsoft.com/office/drawing/2010/main" val="0"/>
                        </a:ext>
                      </a:extLst>
                    </a:blip>
                    <a:srcRect l="23953" t="1572" r="14580" b="17173"/>
                    <a:stretch/>
                  </pic:blipFill>
                  <pic:spPr bwMode="auto">
                    <a:xfrm>
                      <a:off x="0" y="0"/>
                      <a:ext cx="2875152" cy="2138714"/>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3B0738" w14:textId="44DA3115" w:rsidR="0000536A" w:rsidRDefault="0000536A" w:rsidP="002E53EB">
      <w:pPr>
        <w:jc w:val="center"/>
      </w:pPr>
      <w:r>
        <w:rPr>
          <w:noProof/>
        </w:rPr>
        <w:drawing>
          <wp:inline distT="0" distB="0" distL="0" distR="0" wp14:anchorId="741E6699" wp14:editId="34DF8AD7">
            <wp:extent cx="4344452" cy="2788725"/>
            <wp:effectExtent l="57150" t="19050" r="56515" b="88265"/>
            <wp:docPr id="711125904" name="Picture 71112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25904" name="Picture 711125904"/>
                    <pic:cNvPicPr/>
                  </pic:nvPicPr>
                  <pic:blipFill rotWithShape="1">
                    <a:blip r:embed="rId34" cstate="print">
                      <a:extLst>
                        <a:ext uri="{28A0092B-C50C-407E-A947-70E740481C1C}">
                          <a14:useLocalDpi xmlns:a14="http://schemas.microsoft.com/office/drawing/2010/main" val="0"/>
                        </a:ext>
                      </a:extLst>
                    </a:blip>
                    <a:srcRect l="6871" t="2096" r="7905" b="613"/>
                    <a:stretch/>
                  </pic:blipFill>
                  <pic:spPr bwMode="auto">
                    <a:xfrm>
                      <a:off x="0" y="0"/>
                      <a:ext cx="4344913" cy="2789021"/>
                    </a:xfrm>
                    <a:prstGeom prst="roundRect">
                      <a:avLst>
                        <a:gd name="adj" fmla="val 8594"/>
                      </a:avLst>
                    </a:prstGeom>
                    <a:solidFill>
                      <a:srgbClr val="FFFFFF">
                        <a:shade val="85000"/>
                      </a:srgbClr>
                    </a:soli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sectPr w:rsidR="0000536A" w:rsidSect="00465E0B">
      <w:headerReference w:type="default" r:id="rId35"/>
      <w:footerReference w:type="default" r:id="rId36"/>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Welch,Christina" w:date="2023-11-07T09:17:00Z" w:initials="CW">
    <w:p w14:paraId="5CC9B618" w14:textId="315C2C5E" w:rsidR="00411A2A" w:rsidRDefault="00411A2A" w:rsidP="0089615D">
      <w:r>
        <w:rPr>
          <w:rStyle w:val="CommentReference"/>
        </w:rPr>
        <w:annotationRef/>
      </w:r>
      <w:r>
        <w:rPr>
          <w:color w:val="000000"/>
          <w:sz w:val="20"/>
          <w:szCs w:val="20"/>
        </w:rPr>
        <w:t>Include soil fertility results and analysis in “results” section</w:t>
      </w:r>
    </w:p>
  </w:comment>
  <w:comment w:id="7" w:author="Brown,AJ" w:date="2023-12-14T14:39:00Z" w:initials="AB">
    <w:p w14:paraId="45A84ED8" w14:textId="5E53A9D5" w:rsidR="00880656" w:rsidRDefault="00880656" w:rsidP="00880656">
      <w:pPr>
        <w:pStyle w:val="CommentText"/>
      </w:pPr>
      <w:r>
        <w:rPr>
          <w:rStyle w:val="CommentReference"/>
        </w:rPr>
        <w:annotationRef/>
      </w:r>
      <w:r>
        <w:t xml:space="preserve">We did not sample the filter strip for fertility, unfortunately.  Or, if we did, the results are not in sharepoint and I cannot find them in my email.  I would have to ask </w:t>
      </w:r>
      <w:r>
        <w:fldChar w:fldCharType="begin"/>
      </w:r>
      <w:r>
        <w:instrText>HYPERLINK "mailto:ewardle@colostate.edu"</w:instrText>
      </w:r>
      <w:bookmarkStart w:id="8" w:name="_@_826C4CFC93C34DE2964D379C78F4D879Z"/>
      <w:r>
        <w:fldChar w:fldCharType="separate"/>
      </w:r>
      <w:bookmarkEnd w:id="8"/>
      <w:r w:rsidRPr="00880656">
        <w:rPr>
          <w:rStyle w:val="Mention"/>
          <w:noProof/>
        </w:rPr>
        <w:t>@Wardle,Erik</w:t>
      </w:r>
      <w:r>
        <w:fldChar w:fldCharType="end"/>
      </w:r>
      <w:r>
        <w:t xml:space="preserve">  or </w:t>
      </w:r>
      <w:r>
        <w:fldChar w:fldCharType="begin"/>
      </w:r>
      <w:r>
        <w:instrText>HYPERLINK "mailto:edeleon@colostate.edu"</w:instrText>
      </w:r>
      <w:bookmarkStart w:id="9" w:name="_@_6692F608884C4EB997A75866CA70633BZ"/>
      <w:r>
        <w:fldChar w:fldCharType="separate"/>
      </w:r>
      <w:bookmarkEnd w:id="9"/>
      <w:r w:rsidRPr="00880656">
        <w:rPr>
          <w:rStyle w:val="Mention"/>
          <w:noProof/>
        </w:rPr>
        <w:t>@Deleon,Manny</w:t>
      </w:r>
      <w:r>
        <w:fldChar w:fldCharType="end"/>
      </w:r>
      <w:r>
        <w:t xml:space="preserve"> to check their emails for any Am Ag Labs results in the filter strip. The last time I remember doing soil fertility at 2200 was with morgan in 2021.</w:t>
      </w:r>
    </w:p>
    <w:p w14:paraId="64E58B62" w14:textId="77777777" w:rsidR="00880656" w:rsidRDefault="00880656" w:rsidP="00880656">
      <w:pPr>
        <w:pStyle w:val="CommentText"/>
      </w:pPr>
    </w:p>
    <w:p w14:paraId="1A803FD5" w14:textId="77777777" w:rsidR="00880656" w:rsidRDefault="00880656" w:rsidP="00880656">
      <w:pPr>
        <w:pStyle w:val="CommentText"/>
      </w:pPr>
      <w:r>
        <w:t>For now, I’ll just delete this assuming it was not completed.</w:t>
      </w:r>
    </w:p>
  </w:comment>
  <w:comment w:id="17" w:author="Brown,AJ" w:date="2023-12-14T16:13:00Z" w:initials="AB">
    <w:p w14:paraId="24413C77" w14:textId="3BF91B68" w:rsidR="003E4812" w:rsidRDefault="003E4812" w:rsidP="003E4812">
      <w:pPr>
        <w:pStyle w:val="CommentText"/>
      </w:pPr>
      <w:r>
        <w:rPr>
          <w:rStyle w:val="CommentReference"/>
        </w:rPr>
        <w:annotationRef/>
      </w:r>
      <w:r>
        <w:t>Deleting this b/c no soil data exist for study period as mentioned in another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C9B618" w15:done="0"/>
  <w15:commentEx w15:paraId="1A803FD5" w15:paraIdParent="5CC9B618" w15:done="0"/>
  <w15:commentEx w15:paraId="24413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42173B3" w16cex:dateUtc="2023-11-07T16:17:00Z"/>
  <w16cex:commentExtensible w16cex:durableId="0C20E6C2" w16cex:dateUtc="2023-12-14T21:39:00Z"/>
  <w16cex:commentExtensible w16cex:durableId="5DC093A6" w16cex:dateUtc="2023-12-14T2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C9B618" w16cid:durableId="642173B3"/>
  <w16cid:commentId w16cid:paraId="1A803FD5" w16cid:durableId="0C20E6C2"/>
  <w16cid:commentId w16cid:paraId="24413C77" w16cid:durableId="5DC093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2A18" w14:textId="77777777" w:rsidR="003A0E62" w:rsidRDefault="003A0E62">
      <w:pPr>
        <w:spacing w:after="0" w:line="240" w:lineRule="auto"/>
      </w:pPr>
      <w:r>
        <w:separator/>
      </w:r>
    </w:p>
  </w:endnote>
  <w:endnote w:type="continuationSeparator" w:id="0">
    <w:p w14:paraId="307D5C11" w14:textId="77777777" w:rsidR="003A0E62" w:rsidRDefault="003A0E62">
      <w:pPr>
        <w:spacing w:after="0" w:line="240" w:lineRule="auto"/>
      </w:pPr>
      <w:r>
        <w:continuationSeparator/>
      </w:r>
    </w:p>
  </w:endnote>
  <w:endnote w:type="continuationNotice" w:id="1">
    <w:p w14:paraId="780F4411" w14:textId="77777777" w:rsidR="003A0E62" w:rsidRDefault="003A0E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useo Slab 300">
    <w:altName w:val="Calibri"/>
    <w:panose1 w:val="02000000000000000000"/>
    <w:charset w:val="00"/>
    <w:family w:val="modern"/>
    <w:notTrueType/>
    <w:pitch w:val="variable"/>
    <w:sig w:usb0="A00000AF" w:usb1="40000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038268"/>
      <w:docPartObj>
        <w:docPartGallery w:val="Page Numbers (Bottom of Page)"/>
        <w:docPartUnique/>
      </w:docPartObj>
    </w:sdtPr>
    <w:sdtEndPr/>
    <w:sdtContent>
      <w:sdt>
        <w:sdtPr>
          <w:id w:val="1728636285"/>
          <w:docPartObj>
            <w:docPartGallery w:val="Page Numbers (Top of Page)"/>
            <w:docPartUnique/>
          </w:docPartObj>
        </w:sdtPr>
        <w:sdtEndPr/>
        <w:sdtContent>
          <w:p w14:paraId="78AFCA28" w14:textId="77777777" w:rsidR="002E28D4" w:rsidRPr="002E28D4" w:rsidRDefault="00B73DD1">
            <w:pPr>
              <w:pStyle w:val="Footer"/>
              <w:jc w:val="center"/>
              <w:rPr>
                <w:rStyle w:val="Heading1Char"/>
                <w:sz w:val="22"/>
                <w:szCs w:val="22"/>
              </w:rPr>
            </w:pPr>
            <w:r w:rsidRPr="002E28D4">
              <w:rPr>
                <w:rStyle w:val="Heading1Char"/>
                <w:sz w:val="22"/>
                <w:szCs w:val="22"/>
              </w:rPr>
              <w:t xml:space="preserve">Page </w:t>
            </w:r>
            <w:r w:rsidRPr="002E28D4">
              <w:rPr>
                <w:rStyle w:val="Heading1Char"/>
                <w:sz w:val="22"/>
                <w:szCs w:val="22"/>
              </w:rPr>
              <w:fldChar w:fldCharType="begin"/>
            </w:r>
            <w:r w:rsidRPr="002E28D4">
              <w:rPr>
                <w:rStyle w:val="Heading1Char"/>
                <w:sz w:val="22"/>
                <w:szCs w:val="22"/>
              </w:rPr>
              <w:instrText xml:space="preserve"> PAGE </w:instrText>
            </w:r>
            <w:r w:rsidRPr="002E28D4">
              <w:rPr>
                <w:rStyle w:val="Heading1Char"/>
                <w:sz w:val="22"/>
                <w:szCs w:val="22"/>
              </w:rPr>
              <w:fldChar w:fldCharType="separate"/>
            </w:r>
            <w:r w:rsidRPr="002E28D4">
              <w:rPr>
                <w:rStyle w:val="Heading1Char"/>
                <w:sz w:val="22"/>
                <w:szCs w:val="22"/>
              </w:rPr>
              <w:t>2</w:t>
            </w:r>
            <w:r w:rsidRPr="002E28D4">
              <w:rPr>
                <w:rStyle w:val="Heading1Char"/>
                <w:sz w:val="22"/>
                <w:szCs w:val="22"/>
              </w:rPr>
              <w:fldChar w:fldCharType="end"/>
            </w:r>
            <w:r w:rsidRPr="002E28D4">
              <w:rPr>
                <w:rStyle w:val="Heading1Char"/>
                <w:sz w:val="22"/>
                <w:szCs w:val="22"/>
              </w:rPr>
              <w:t xml:space="preserve"> of </w:t>
            </w:r>
            <w:r w:rsidRPr="002E28D4">
              <w:rPr>
                <w:rStyle w:val="Heading1Char"/>
                <w:sz w:val="22"/>
                <w:szCs w:val="22"/>
              </w:rPr>
              <w:fldChar w:fldCharType="begin"/>
            </w:r>
            <w:r w:rsidRPr="002E28D4">
              <w:rPr>
                <w:rStyle w:val="Heading1Char"/>
                <w:sz w:val="22"/>
                <w:szCs w:val="22"/>
              </w:rPr>
              <w:instrText xml:space="preserve"> NUMPAGES  </w:instrText>
            </w:r>
            <w:r w:rsidRPr="002E28D4">
              <w:rPr>
                <w:rStyle w:val="Heading1Char"/>
                <w:sz w:val="22"/>
                <w:szCs w:val="22"/>
              </w:rPr>
              <w:fldChar w:fldCharType="separate"/>
            </w:r>
            <w:r w:rsidRPr="002E28D4">
              <w:rPr>
                <w:rStyle w:val="Heading1Char"/>
                <w:sz w:val="22"/>
                <w:szCs w:val="22"/>
              </w:rPr>
              <w:t>2</w:t>
            </w:r>
            <w:r w:rsidRPr="002E28D4">
              <w:rPr>
                <w:rStyle w:val="Heading1Char"/>
                <w:sz w:val="22"/>
                <w:szCs w:val="22"/>
              </w:rPr>
              <w:fldChar w:fldCharType="end"/>
            </w:r>
          </w:p>
          <w:p w14:paraId="3C02C6E3" w14:textId="0A6F3918" w:rsidR="00037B9E" w:rsidRDefault="000F1F4C">
            <w:pPr>
              <w:pStyle w:val="Footer"/>
              <w:jc w:val="center"/>
              <w:rPr>
                <w:rStyle w:val="Heading1Char"/>
                <w:sz w:val="22"/>
                <w:szCs w:val="22"/>
              </w:rPr>
            </w:pPr>
            <w:hyperlink r:id="rId1" w:history="1">
              <w:r w:rsidR="00037B9E" w:rsidRPr="00097039">
                <w:rPr>
                  <w:rStyle w:val="Hyperlink"/>
                  <w:rFonts w:asciiTheme="majorHAnsi" w:eastAsiaTheme="majorEastAsia" w:hAnsiTheme="majorHAnsi" w:cstheme="majorBidi"/>
                </w:rPr>
                <w:t>AgWaterQuality@colostate.edu</w:t>
              </w:r>
            </w:hyperlink>
          </w:p>
          <w:p w14:paraId="719FBE4E" w14:textId="029223B2" w:rsidR="00B73DD1" w:rsidRDefault="000F1F4C">
            <w:pPr>
              <w:pStyle w:val="Footer"/>
              <w:jc w:val="center"/>
            </w:pPr>
            <w:hyperlink r:id="rId2" w:history="1">
              <w:r w:rsidR="00037B9E" w:rsidRPr="00097039">
                <w:rPr>
                  <w:rStyle w:val="Hyperlink"/>
                  <w:rFonts w:asciiTheme="majorHAnsi" w:eastAsiaTheme="majorEastAsia" w:hAnsiTheme="majorHAnsi" w:cstheme="majorBidi"/>
                </w:rPr>
                <w:t>https://www.waterquality.colostate.edu</w:t>
              </w:r>
            </w:hyperlink>
            <w:r w:rsidR="00037B9E">
              <w:rPr>
                <w:rStyle w:val="Heading1Char"/>
                <w:sz w:val="22"/>
                <w:szCs w:val="22"/>
              </w:rPr>
              <w:t xml:space="preserve"> </w:t>
            </w:r>
          </w:p>
        </w:sdtContent>
      </w:sdt>
    </w:sdtContent>
  </w:sdt>
  <w:p w14:paraId="1854A11D" w14:textId="77777777" w:rsidR="00B73DD1" w:rsidRDefault="00B73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FA84" w14:textId="77777777" w:rsidR="003A0E62" w:rsidRDefault="003A0E62">
      <w:pPr>
        <w:spacing w:after="0" w:line="240" w:lineRule="auto"/>
      </w:pPr>
      <w:r>
        <w:separator/>
      </w:r>
    </w:p>
  </w:footnote>
  <w:footnote w:type="continuationSeparator" w:id="0">
    <w:p w14:paraId="1BBEECB3" w14:textId="77777777" w:rsidR="003A0E62" w:rsidRDefault="003A0E62">
      <w:pPr>
        <w:spacing w:after="0" w:line="240" w:lineRule="auto"/>
      </w:pPr>
      <w:r>
        <w:continuationSeparator/>
      </w:r>
    </w:p>
  </w:footnote>
  <w:footnote w:type="continuationNotice" w:id="1">
    <w:p w14:paraId="29D625C4" w14:textId="77777777" w:rsidR="003A0E62" w:rsidRDefault="003A0E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1A846" w14:textId="77777777" w:rsidR="00B73DD1" w:rsidRDefault="00B73DD1" w:rsidP="00B73DD1">
    <w:pPr>
      <w:pStyle w:val="Header"/>
      <w:jc w:val="center"/>
    </w:pPr>
    <w:r>
      <w:rPr>
        <w:noProof/>
      </w:rPr>
      <w:drawing>
        <wp:inline distT="0" distB="0" distL="0" distR="0" wp14:anchorId="2B6A545E" wp14:editId="29336C33">
          <wp:extent cx="1639548" cy="557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20584" cy="584754"/>
                  </a:xfrm>
                  <a:prstGeom prst="rect">
                    <a:avLst/>
                  </a:prstGeom>
                  <a:noFill/>
                  <a:ln>
                    <a:noFill/>
                  </a:ln>
                </pic:spPr>
              </pic:pic>
            </a:graphicData>
          </a:graphic>
        </wp:inline>
      </w:drawing>
    </w:r>
  </w:p>
  <w:p w14:paraId="47F14DF6" w14:textId="77777777" w:rsidR="00B73DD1" w:rsidRDefault="00B73DD1" w:rsidP="00B73DD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400F"/>
    <w:multiLevelType w:val="hybridMultilevel"/>
    <w:tmpl w:val="71C40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844B9"/>
    <w:multiLevelType w:val="hybridMultilevel"/>
    <w:tmpl w:val="6FE0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8859FA"/>
    <w:multiLevelType w:val="hybridMultilevel"/>
    <w:tmpl w:val="391A03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0059D"/>
    <w:multiLevelType w:val="multilevel"/>
    <w:tmpl w:val="187A4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B70F24"/>
    <w:multiLevelType w:val="hybridMultilevel"/>
    <w:tmpl w:val="210C380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F2424"/>
    <w:multiLevelType w:val="hybridMultilevel"/>
    <w:tmpl w:val="8724E8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DB368F7"/>
    <w:multiLevelType w:val="hybridMultilevel"/>
    <w:tmpl w:val="18443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64246AE"/>
    <w:multiLevelType w:val="hybridMultilevel"/>
    <w:tmpl w:val="6AAA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7F6ABB"/>
    <w:multiLevelType w:val="hybridMultilevel"/>
    <w:tmpl w:val="8D823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66091E"/>
    <w:multiLevelType w:val="hybridMultilevel"/>
    <w:tmpl w:val="C77C9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1340410">
    <w:abstractNumId w:val="0"/>
  </w:num>
  <w:num w:numId="2" w16cid:durableId="1753699278">
    <w:abstractNumId w:val="5"/>
  </w:num>
  <w:num w:numId="3" w16cid:durableId="1961642691">
    <w:abstractNumId w:val="7"/>
  </w:num>
  <w:num w:numId="4" w16cid:durableId="1590121171">
    <w:abstractNumId w:val="3"/>
  </w:num>
  <w:num w:numId="5" w16cid:durableId="344668711">
    <w:abstractNumId w:val="6"/>
  </w:num>
  <w:num w:numId="6" w16cid:durableId="1986428773">
    <w:abstractNumId w:val="1"/>
  </w:num>
  <w:num w:numId="7" w16cid:durableId="1341540033">
    <w:abstractNumId w:val="2"/>
  </w:num>
  <w:num w:numId="8" w16cid:durableId="423961953">
    <w:abstractNumId w:val="8"/>
  </w:num>
  <w:num w:numId="9" w16cid:durableId="2028633278">
    <w:abstractNumId w:val="9"/>
  </w:num>
  <w:num w:numId="10" w16cid:durableId="85638638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own,AJ">
    <w15:presenceInfo w15:providerId="AD" w15:userId="S::ansleybr@colostate.edu::267c9aa1-a138-42bd-a3c1-9ed3312333cc"/>
  </w15:person>
  <w15:person w15:author="Welch,Christina">
    <w15:presenceInfo w15:providerId="AD" w15:userId="S::cnw9@colostate.edu::fd4f91ae-187a-42af-af45-5bcb96659e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SyNDExMrY0sTQyNDBQ0lEKTi0uzszPAykwqwUAh8QZWCwAAAA="/>
  </w:docVars>
  <w:rsids>
    <w:rsidRoot w:val="00B16320"/>
    <w:rsid w:val="000051BD"/>
    <w:rsid w:val="0000536A"/>
    <w:rsid w:val="00016EA3"/>
    <w:rsid w:val="00021B6D"/>
    <w:rsid w:val="00026066"/>
    <w:rsid w:val="000269A2"/>
    <w:rsid w:val="00031FD0"/>
    <w:rsid w:val="000339E1"/>
    <w:rsid w:val="00037B9E"/>
    <w:rsid w:val="0004219E"/>
    <w:rsid w:val="00056449"/>
    <w:rsid w:val="0007278F"/>
    <w:rsid w:val="0007282F"/>
    <w:rsid w:val="00093003"/>
    <w:rsid w:val="000A0065"/>
    <w:rsid w:val="000A2B1F"/>
    <w:rsid w:val="000A6B2F"/>
    <w:rsid w:val="000B0C75"/>
    <w:rsid w:val="000B3811"/>
    <w:rsid w:val="000B7BAE"/>
    <w:rsid w:val="000C0622"/>
    <w:rsid w:val="000C1BF0"/>
    <w:rsid w:val="000C2367"/>
    <w:rsid w:val="000D29CE"/>
    <w:rsid w:val="000E3669"/>
    <w:rsid w:val="000E4337"/>
    <w:rsid w:val="000F1B66"/>
    <w:rsid w:val="000F1F4C"/>
    <w:rsid w:val="000F2040"/>
    <w:rsid w:val="000F720F"/>
    <w:rsid w:val="0010162D"/>
    <w:rsid w:val="0010235D"/>
    <w:rsid w:val="00110BE9"/>
    <w:rsid w:val="0011355F"/>
    <w:rsid w:val="0011486D"/>
    <w:rsid w:val="00117D54"/>
    <w:rsid w:val="001267D3"/>
    <w:rsid w:val="00130C4D"/>
    <w:rsid w:val="00132C85"/>
    <w:rsid w:val="00140184"/>
    <w:rsid w:val="001405F5"/>
    <w:rsid w:val="00141996"/>
    <w:rsid w:val="00151171"/>
    <w:rsid w:val="001539F1"/>
    <w:rsid w:val="00153A20"/>
    <w:rsid w:val="00156499"/>
    <w:rsid w:val="00160277"/>
    <w:rsid w:val="00163507"/>
    <w:rsid w:val="00164C25"/>
    <w:rsid w:val="0016565B"/>
    <w:rsid w:val="00170F10"/>
    <w:rsid w:val="0017725C"/>
    <w:rsid w:val="0019031B"/>
    <w:rsid w:val="00192AD4"/>
    <w:rsid w:val="00196500"/>
    <w:rsid w:val="001B06F8"/>
    <w:rsid w:val="001B3B89"/>
    <w:rsid w:val="001B5C5F"/>
    <w:rsid w:val="001C63F4"/>
    <w:rsid w:val="001C779D"/>
    <w:rsid w:val="001D439C"/>
    <w:rsid w:val="001D4532"/>
    <w:rsid w:val="001F15C3"/>
    <w:rsid w:val="001F3DC2"/>
    <w:rsid w:val="001F492F"/>
    <w:rsid w:val="00201BE8"/>
    <w:rsid w:val="00204707"/>
    <w:rsid w:val="00205753"/>
    <w:rsid w:val="00207678"/>
    <w:rsid w:val="00230FDF"/>
    <w:rsid w:val="0023555E"/>
    <w:rsid w:val="00240D89"/>
    <w:rsid w:val="00247FB4"/>
    <w:rsid w:val="00250D45"/>
    <w:rsid w:val="00257A35"/>
    <w:rsid w:val="00267A77"/>
    <w:rsid w:val="002750DB"/>
    <w:rsid w:val="002752FF"/>
    <w:rsid w:val="00281384"/>
    <w:rsid w:val="00282484"/>
    <w:rsid w:val="00287229"/>
    <w:rsid w:val="002967D2"/>
    <w:rsid w:val="0029739A"/>
    <w:rsid w:val="002A1A3A"/>
    <w:rsid w:val="002B2A97"/>
    <w:rsid w:val="002B2F47"/>
    <w:rsid w:val="002C16AC"/>
    <w:rsid w:val="002C541B"/>
    <w:rsid w:val="002C72A0"/>
    <w:rsid w:val="002D416E"/>
    <w:rsid w:val="002D6F69"/>
    <w:rsid w:val="002E28D4"/>
    <w:rsid w:val="002E53EB"/>
    <w:rsid w:val="002E6071"/>
    <w:rsid w:val="002E70AF"/>
    <w:rsid w:val="002F0BE7"/>
    <w:rsid w:val="002F6797"/>
    <w:rsid w:val="00301F63"/>
    <w:rsid w:val="003054D1"/>
    <w:rsid w:val="00305594"/>
    <w:rsid w:val="0031192D"/>
    <w:rsid w:val="00313228"/>
    <w:rsid w:val="00313817"/>
    <w:rsid w:val="00314513"/>
    <w:rsid w:val="0031742E"/>
    <w:rsid w:val="00333777"/>
    <w:rsid w:val="00343410"/>
    <w:rsid w:val="003435C9"/>
    <w:rsid w:val="00343DE2"/>
    <w:rsid w:val="00345CAB"/>
    <w:rsid w:val="00351C94"/>
    <w:rsid w:val="0035376C"/>
    <w:rsid w:val="00353872"/>
    <w:rsid w:val="00354B47"/>
    <w:rsid w:val="0037426B"/>
    <w:rsid w:val="0038142E"/>
    <w:rsid w:val="00383413"/>
    <w:rsid w:val="00390D21"/>
    <w:rsid w:val="00393B38"/>
    <w:rsid w:val="003958B1"/>
    <w:rsid w:val="003A0E62"/>
    <w:rsid w:val="003A69AD"/>
    <w:rsid w:val="003B05C4"/>
    <w:rsid w:val="003B3785"/>
    <w:rsid w:val="003B3A14"/>
    <w:rsid w:val="003B3FAF"/>
    <w:rsid w:val="003B4CFF"/>
    <w:rsid w:val="003B742F"/>
    <w:rsid w:val="003C4C43"/>
    <w:rsid w:val="003C59BF"/>
    <w:rsid w:val="003D2D4B"/>
    <w:rsid w:val="003D78F1"/>
    <w:rsid w:val="003D7E5E"/>
    <w:rsid w:val="003E33C8"/>
    <w:rsid w:val="003E4812"/>
    <w:rsid w:val="003F4DDC"/>
    <w:rsid w:val="00402874"/>
    <w:rsid w:val="00403A60"/>
    <w:rsid w:val="00404398"/>
    <w:rsid w:val="004071E0"/>
    <w:rsid w:val="00411A2A"/>
    <w:rsid w:val="004168A6"/>
    <w:rsid w:val="00430616"/>
    <w:rsid w:val="004413DB"/>
    <w:rsid w:val="00442C94"/>
    <w:rsid w:val="00445152"/>
    <w:rsid w:val="00445BC5"/>
    <w:rsid w:val="00447582"/>
    <w:rsid w:val="00456FF0"/>
    <w:rsid w:val="00465E0B"/>
    <w:rsid w:val="004736B7"/>
    <w:rsid w:val="00475CE3"/>
    <w:rsid w:val="004928E6"/>
    <w:rsid w:val="00497472"/>
    <w:rsid w:val="004A0DC8"/>
    <w:rsid w:val="004A21AB"/>
    <w:rsid w:val="004A3800"/>
    <w:rsid w:val="004B78F4"/>
    <w:rsid w:val="004C15BE"/>
    <w:rsid w:val="004C4218"/>
    <w:rsid w:val="004D01F0"/>
    <w:rsid w:val="004E0412"/>
    <w:rsid w:val="004F3AAB"/>
    <w:rsid w:val="004F4517"/>
    <w:rsid w:val="004F4910"/>
    <w:rsid w:val="004F58C2"/>
    <w:rsid w:val="004F6612"/>
    <w:rsid w:val="00507A49"/>
    <w:rsid w:val="00507F61"/>
    <w:rsid w:val="0051285E"/>
    <w:rsid w:val="005161D1"/>
    <w:rsid w:val="00517609"/>
    <w:rsid w:val="00536C5A"/>
    <w:rsid w:val="00541C41"/>
    <w:rsid w:val="0054698F"/>
    <w:rsid w:val="00550460"/>
    <w:rsid w:val="0055056E"/>
    <w:rsid w:val="00551A6B"/>
    <w:rsid w:val="00561CA5"/>
    <w:rsid w:val="00574A11"/>
    <w:rsid w:val="005757AB"/>
    <w:rsid w:val="00576EA9"/>
    <w:rsid w:val="00590097"/>
    <w:rsid w:val="005A1740"/>
    <w:rsid w:val="005A24A8"/>
    <w:rsid w:val="005A2E80"/>
    <w:rsid w:val="005A323E"/>
    <w:rsid w:val="005A33C8"/>
    <w:rsid w:val="005A4272"/>
    <w:rsid w:val="005A4539"/>
    <w:rsid w:val="005A672B"/>
    <w:rsid w:val="005C0484"/>
    <w:rsid w:val="005D73D3"/>
    <w:rsid w:val="005F45FA"/>
    <w:rsid w:val="006036E3"/>
    <w:rsid w:val="006048E2"/>
    <w:rsid w:val="006131D5"/>
    <w:rsid w:val="00627369"/>
    <w:rsid w:val="006329BA"/>
    <w:rsid w:val="006403BA"/>
    <w:rsid w:val="0065333E"/>
    <w:rsid w:val="006602E7"/>
    <w:rsid w:val="00674D63"/>
    <w:rsid w:val="0069677C"/>
    <w:rsid w:val="00697668"/>
    <w:rsid w:val="006A0AC9"/>
    <w:rsid w:val="006A18F9"/>
    <w:rsid w:val="006A3B5F"/>
    <w:rsid w:val="006A6701"/>
    <w:rsid w:val="006B1893"/>
    <w:rsid w:val="006C03F2"/>
    <w:rsid w:val="006C0B78"/>
    <w:rsid w:val="006C1F9A"/>
    <w:rsid w:val="006C6234"/>
    <w:rsid w:val="006C69E7"/>
    <w:rsid w:val="006E09AD"/>
    <w:rsid w:val="006E7627"/>
    <w:rsid w:val="006F58A3"/>
    <w:rsid w:val="00700790"/>
    <w:rsid w:val="00701C78"/>
    <w:rsid w:val="00703848"/>
    <w:rsid w:val="00712D24"/>
    <w:rsid w:val="007153B4"/>
    <w:rsid w:val="00715987"/>
    <w:rsid w:val="00716E7B"/>
    <w:rsid w:val="00717D2E"/>
    <w:rsid w:val="007205B1"/>
    <w:rsid w:val="00726BA7"/>
    <w:rsid w:val="00733F9D"/>
    <w:rsid w:val="0074337A"/>
    <w:rsid w:val="00754130"/>
    <w:rsid w:val="007710E4"/>
    <w:rsid w:val="00771673"/>
    <w:rsid w:val="007B2E6D"/>
    <w:rsid w:val="007B2F1C"/>
    <w:rsid w:val="007B4A99"/>
    <w:rsid w:val="007B4EAF"/>
    <w:rsid w:val="007B5C40"/>
    <w:rsid w:val="007B6995"/>
    <w:rsid w:val="007B7BD3"/>
    <w:rsid w:val="007C3936"/>
    <w:rsid w:val="007D1B13"/>
    <w:rsid w:val="007E2D81"/>
    <w:rsid w:val="007E654F"/>
    <w:rsid w:val="007F0879"/>
    <w:rsid w:val="007F408B"/>
    <w:rsid w:val="007F7B93"/>
    <w:rsid w:val="00801AE0"/>
    <w:rsid w:val="0081198C"/>
    <w:rsid w:val="008123C6"/>
    <w:rsid w:val="00816ADD"/>
    <w:rsid w:val="00822AF5"/>
    <w:rsid w:val="0082519A"/>
    <w:rsid w:val="0082543B"/>
    <w:rsid w:val="00825ADF"/>
    <w:rsid w:val="0083277D"/>
    <w:rsid w:val="00852D9E"/>
    <w:rsid w:val="00860339"/>
    <w:rsid w:val="00863242"/>
    <w:rsid w:val="008646B6"/>
    <w:rsid w:val="00880319"/>
    <w:rsid w:val="00880656"/>
    <w:rsid w:val="00886575"/>
    <w:rsid w:val="0089272C"/>
    <w:rsid w:val="008A0AF2"/>
    <w:rsid w:val="008A3F09"/>
    <w:rsid w:val="008A6638"/>
    <w:rsid w:val="008B1AD7"/>
    <w:rsid w:val="008B2A3C"/>
    <w:rsid w:val="008C325A"/>
    <w:rsid w:val="008C4C75"/>
    <w:rsid w:val="008D06AD"/>
    <w:rsid w:val="008D3377"/>
    <w:rsid w:val="008E198C"/>
    <w:rsid w:val="00904F3F"/>
    <w:rsid w:val="009051B7"/>
    <w:rsid w:val="00906ACC"/>
    <w:rsid w:val="009169AC"/>
    <w:rsid w:val="009207A1"/>
    <w:rsid w:val="00922087"/>
    <w:rsid w:val="009442B9"/>
    <w:rsid w:val="00951204"/>
    <w:rsid w:val="00953A21"/>
    <w:rsid w:val="0095712B"/>
    <w:rsid w:val="009600D4"/>
    <w:rsid w:val="00961708"/>
    <w:rsid w:val="0096309E"/>
    <w:rsid w:val="00963EF5"/>
    <w:rsid w:val="009678E5"/>
    <w:rsid w:val="0098440E"/>
    <w:rsid w:val="00984512"/>
    <w:rsid w:val="00993D12"/>
    <w:rsid w:val="009B0A71"/>
    <w:rsid w:val="009B1A6B"/>
    <w:rsid w:val="009B3DE2"/>
    <w:rsid w:val="009B544F"/>
    <w:rsid w:val="009C5FD0"/>
    <w:rsid w:val="009C74DE"/>
    <w:rsid w:val="009D1888"/>
    <w:rsid w:val="009D2A50"/>
    <w:rsid w:val="009E02D4"/>
    <w:rsid w:val="009E0E68"/>
    <w:rsid w:val="009E3F0F"/>
    <w:rsid w:val="00A02090"/>
    <w:rsid w:val="00A07144"/>
    <w:rsid w:val="00A33A55"/>
    <w:rsid w:val="00A361BB"/>
    <w:rsid w:val="00A36A71"/>
    <w:rsid w:val="00A378E2"/>
    <w:rsid w:val="00A401EA"/>
    <w:rsid w:val="00A508BF"/>
    <w:rsid w:val="00A50A91"/>
    <w:rsid w:val="00A54CEF"/>
    <w:rsid w:val="00A57615"/>
    <w:rsid w:val="00A64DD6"/>
    <w:rsid w:val="00A653AF"/>
    <w:rsid w:val="00A67AD7"/>
    <w:rsid w:val="00A75503"/>
    <w:rsid w:val="00A850F6"/>
    <w:rsid w:val="00A86542"/>
    <w:rsid w:val="00A91809"/>
    <w:rsid w:val="00A93345"/>
    <w:rsid w:val="00A9757F"/>
    <w:rsid w:val="00AA2265"/>
    <w:rsid w:val="00AA26EB"/>
    <w:rsid w:val="00AA5704"/>
    <w:rsid w:val="00AA7D64"/>
    <w:rsid w:val="00AB0277"/>
    <w:rsid w:val="00AB6B2E"/>
    <w:rsid w:val="00AC4D30"/>
    <w:rsid w:val="00AD1A57"/>
    <w:rsid w:val="00AE7E87"/>
    <w:rsid w:val="00AF3D58"/>
    <w:rsid w:val="00AF3E0F"/>
    <w:rsid w:val="00B01C3B"/>
    <w:rsid w:val="00B01F60"/>
    <w:rsid w:val="00B02E9C"/>
    <w:rsid w:val="00B07348"/>
    <w:rsid w:val="00B07F89"/>
    <w:rsid w:val="00B16320"/>
    <w:rsid w:val="00B2136C"/>
    <w:rsid w:val="00B22816"/>
    <w:rsid w:val="00B24AD6"/>
    <w:rsid w:val="00B260C4"/>
    <w:rsid w:val="00B37A3A"/>
    <w:rsid w:val="00B555A8"/>
    <w:rsid w:val="00B57CC9"/>
    <w:rsid w:val="00B619AC"/>
    <w:rsid w:val="00B672AB"/>
    <w:rsid w:val="00B73DD1"/>
    <w:rsid w:val="00B75E11"/>
    <w:rsid w:val="00B80C41"/>
    <w:rsid w:val="00BA008B"/>
    <w:rsid w:val="00BA6135"/>
    <w:rsid w:val="00BB33ED"/>
    <w:rsid w:val="00BB45CA"/>
    <w:rsid w:val="00BB6104"/>
    <w:rsid w:val="00BB79CE"/>
    <w:rsid w:val="00BC3447"/>
    <w:rsid w:val="00BC76DE"/>
    <w:rsid w:val="00BD2D87"/>
    <w:rsid w:val="00BE2CBF"/>
    <w:rsid w:val="00BF3534"/>
    <w:rsid w:val="00BF458C"/>
    <w:rsid w:val="00BF7DE2"/>
    <w:rsid w:val="00C044A8"/>
    <w:rsid w:val="00C06150"/>
    <w:rsid w:val="00C06609"/>
    <w:rsid w:val="00C258B9"/>
    <w:rsid w:val="00C34E2E"/>
    <w:rsid w:val="00C37FCC"/>
    <w:rsid w:val="00C47427"/>
    <w:rsid w:val="00C51599"/>
    <w:rsid w:val="00C51D37"/>
    <w:rsid w:val="00C567CF"/>
    <w:rsid w:val="00C5752B"/>
    <w:rsid w:val="00C60E91"/>
    <w:rsid w:val="00C647A6"/>
    <w:rsid w:val="00C6717C"/>
    <w:rsid w:val="00C91EC9"/>
    <w:rsid w:val="00CA3798"/>
    <w:rsid w:val="00CC2957"/>
    <w:rsid w:val="00CC5083"/>
    <w:rsid w:val="00CC7C07"/>
    <w:rsid w:val="00CD3E23"/>
    <w:rsid w:val="00CF7565"/>
    <w:rsid w:val="00D0198F"/>
    <w:rsid w:val="00D10D09"/>
    <w:rsid w:val="00D1142E"/>
    <w:rsid w:val="00D1301F"/>
    <w:rsid w:val="00D1466F"/>
    <w:rsid w:val="00D2084E"/>
    <w:rsid w:val="00D22089"/>
    <w:rsid w:val="00D36BAD"/>
    <w:rsid w:val="00D40EE3"/>
    <w:rsid w:val="00D4698B"/>
    <w:rsid w:val="00D50F6B"/>
    <w:rsid w:val="00D51D7A"/>
    <w:rsid w:val="00D607D0"/>
    <w:rsid w:val="00D66542"/>
    <w:rsid w:val="00D71F7D"/>
    <w:rsid w:val="00D77EE7"/>
    <w:rsid w:val="00D91564"/>
    <w:rsid w:val="00D93F4E"/>
    <w:rsid w:val="00D97D53"/>
    <w:rsid w:val="00DA1088"/>
    <w:rsid w:val="00DA30D6"/>
    <w:rsid w:val="00DA79C8"/>
    <w:rsid w:val="00DB0E5A"/>
    <w:rsid w:val="00DC074E"/>
    <w:rsid w:val="00DC3DF6"/>
    <w:rsid w:val="00DC5493"/>
    <w:rsid w:val="00DD0CCE"/>
    <w:rsid w:val="00DD1BF4"/>
    <w:rsid w:val="00DD375B"/>
    <w:rsid w:val="00DD3B21"/>
    <w:rsid w:val="00DD41ED"/>
    <w:rsid w:val="00DD65D5"/>
    <w:rsid w:val="00DE3D8D"/>
    <w:rsid w:val="00DF1BD3"/>
    <w:rsid w:val="00DF6AC8"/>
    <w:rsid w:val="00DF6C0C"/>
    <w:rsid w:val="00E06BEB"/>
    <w:rsid w:val="00E06D75"/>
    <w:rsid w:val="00E26D74"/>
    <w:rsid w:val="00E32EC8"/>
    <w:rsid w:val="00E344F2"/>
    <w:rsid w:val="00E351F4"/>
    <w:rsid w:val="00E36D15"/>
    <w:rsid w:val="00E37D01"/>
    <w:rsid w:val="00E40253"/>
    <w:rsid w:val="00E40971"/>
    <w:rsid w:val="00E50663"/>
    <w:rsid w:val="00E53001"/>
    <w:rsid w:val="00E53FA4"/>
    <w:rsid w:val="00E55A08"/>
    <w:rsid w:val="00E60638"/>
    <w:rsid w:val="00E60F04"/>
    <w:rsid w:val="00E66239"/>
    <w:rsid w:val="00E75A6C"/>
    <w:rsid w:val="00E87803"/>
    <w:rsid w:val="00EA7267"/>
    <w:rsid w:val="00EA7764"/>
    <w:rsid w:val="00EB3061"/>
    <w:rsid w:val="00EB6C0A"/>
    <w:rsid w:val="00EC2356"/>
    <w:rsid w:val="00EC3411"/>
    <w:rsid w:val="00EC52C9"/>
    <w:rsid w:val="00ED2DD6"/>
    <w:rsid w:val="00ED5EE6"/>
    <w:rsid w:val="00EE1BCD"/>
    <w:rsid w:val="00EE5273"/>
    <w:rsid w:val="00EF0F07"/>
    <w:rsid w:val="00EF5C98"/>
    <w:rsid w:val="00EF5F4A"/>
    <w:rsid w:val="00F017D6"/>
    <w:rsid w:val="00F10B61"/>
    <w:rsid w:val="00F22199"/>
    <w:rsid w:val="00F32021"/>
    <w:rsid w:val="00F41CC2"/>
    <w:rsid w:val="00F46633"/>
    <w:rsid w:val="00F46B14"/>
    <w:rsid w:val="00F508E2"/>
    <w:rsid w:val="00F51481"/>
    <w:rsid w:val="00F53CE0"/>
    <w:rsid w:val="00F607EA"/>
    <w:rsid w:val="00F6100D"/>
    <w:rsid w:val="00F65C4A"/>
    <w:rsid w:val="00F71200"/>
    <w:rsid w:val="00F853DA"/>
    <w:rsid w:val="00F92B13"/>
    <w:rsid w:val="00FA4D73"/>
    <w:rsid w:val="00FB1F3F"/>
    <w:rsid w:val="00FB2DAD"/>
    <w:rsid w:val="00FB7800"/>
    <w:rsid w:val="00FC05BE"/>
    <w:rsid w:val="00FC4E03"/>
    <w:rsid w:val="00FD0E83"/>
    <w:rsid w:val="00FF0918"/>
    <w:rsid w:val="00FF2836"/>
    <w:rsid w:val="00FF6590"/>
    <w:rsid w:val="01A73557"/>
    <w:rsid w:val="0242523D"/>
    <w:rsid w:val="048AA70C"/>
    <w:rsid w:val="05FB59A0"/>
    <w:rsid w:val="06CCA55C"/>
    <w:rsid w:val="070889CF"/>
    <w:rsid w:val="086D4C9B"/>
    <w:rsid w:val="0BC97E22"/>
    <w:rsid w:val="0CB086C4"/>
    <w:rsid w:val="0FD785FD"/>
    <w:rsid w:val="12696C1E"/>
    <w:rsid w:val="14B4AFAB"/>
    <w:rsid w:val="17BBE372"/>
    <w:rsid w:val="1838E536"/>
    <w:rsid w:val="19E93007"/>
    <w:rsid w:val="257860D9"/>
    <w:rsid w:val="2A43AF0C"/>
    <w:rsid w:val="2A6B747C"/>
    <w:rsid w:val="2C86627A"/>
    <w:rsid w:val="2CBA092C"/>
    <w:rsid w:val="2DD5B387"/>
    <w:rsid w:val="2F57F67D"/>
    <w:rsid w:val="2FD56531"/>
    <w:rsid w:val="30AA7FD1"/>
    <w:rsid w:val="31A3DC92"/>
    <w:rsid w:val="31C4B010"/>
    <w:rsid w:val="3375ED9E"/>
    <w:rsid w:val="33B54997"/>
    <w:rsid w:val="350C54A4"/>
    <w:rsid w:val="3739799B"/>
    <w:rsid w:val="39FAFD80"/>
    <w:rsid w:val="3B6B6BF4"/>
    <w:rsid w:val="3B8505B5"/>
    <w:rsid w:val="3D8902D9"/>
    <w:rsid w:val="3ED1217A"/>
    <w:rsid w:val="3FA6C3E2"/>
    <w:rsid w:val="3FCAA5E9"/>
    <w:rsid w:val="400D71C9"/>
    <w:rsid w:val="42434B9F"/>
    <w:rsid w:val="430A0160"/>
    <w:rsid w:val="43DF1C00"/>
    <w:rsid w:val="457AEC61"/>
    <w:rsid w:val="45AD6F00"/>
    <w:rsid w:val="4716BCC2"/>
    <w:rsid w:val="480A7FB5"/>
    <w:rsid w:val="4862CC46"/>
    <w:rsid w:val="4B779038"/>
    <w:rsid w:val="4C57DDAB"/>
    <w:rsid w:val="4C8FCCB7"/>
    <w:rsid w:val="4DE2477A"/>
    <w:rsid w:val="4F532ADC"/>
    <w:rsid w:val="506DE60B"/>
    <w:rsid w:val="52615CEF"/>
    <w:rsid w:val="532812B0"/>
    <w:rsid w:val="55969021"/>
    <w:rsid w:val="5598FDB1"/>
    <w:rsid w:val="5916FE40"/>
    <w:rsid w:val="5AEE5F7C"/>
    <w:rsid w:val="61893DBC"/>
    <w:rsid w:val="6514745B"/>
    <w:rsid w:val="65D5F1EE"/>
    <w:rsid w:val="691059AD"/>
    <w:rsid w:val="6AA797A7"/>
    <w:rsid w:val="6B425D28"/>
    <w:rsid w:val="6BE9879D"/>
    <w:rsid w:val="6FDE885D"/>
    <w:rsid w:val="6FF3100C"/>
    <w:rsid w:val="70C1D29D"/>
    <w:rsid w:val="717BB250"/>
    <w:rsid w:val="7256A3D5"/>
    <w:rsid w:val="731782B1"/>
    <w:rsid w:val="736AEE1B"/>
    <w:rsid w:val="747BBA5E"/>
    <w:rsid w:val="75DD7DD4"/>
    <w:rsid w:val="764530F7"/>
    <w:rsid w:val="764F2373"/>
    <w:rsid w:val="77B71F33"/>
    <w:rsid w:val="790224BD"/>
    <w:rsid w:val="79E11CDC"/>
    <w:rsid w:val="7A654EFE"/>
    <w:rsid w:val="7AFDFE46"/>
    <w:rsid w:val="7B25C65C"/>
    <w:rsid w:val="7B9EC19D"/>
    <w:rsid w:val="7BC0C30E"/>
    <w:rsid w:val="7C488B06"/>
    <w:rsid w:val="7E630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14318"/>
  <w15:chartTrackingRefBased/>
  <w15:docId w15:val="{C9989EAC-F1AC-4D7E-A3AA-60B6F9994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ADD"/>
    <w:pPr>
      <w:spacing w:after="160" w:line="259" w:lineRule="auto"/>
    </w:pPr>
    <w:rPr>
      <w:rFonts w:ascii="Cambria" w:hAnsi="Cambria"/>
      <w:sz w:val="22"/>
      <w:szCs w:val="22"/>
    </w:rPr>
  </w:style>
  <w:style w:type="paragraph" w:styleId="Heading1">
    <w:name w:val="heading 1"/>
    <w:basedOn w:val="Normal"/>
    <w:next w:val="Normal"/>
    <w:link w:val="Heading1Char"/>
    <w:uiPriority w:val="9"/>
    <w:qFormat/>
    <w:rsid w:val="00816ADD"/>
    <w:pPr>
      <w:keepNext/>
      <w:keepLines/>
      <w:spacing w:before="240" w:after="0"/>
      <w:outlineLvl w:val="0"/>
    </w:pPr>
    <w:rPr>
      <w:rFonts w:asciiTheme="minorHAnsi" w:eastAsiaTheme="majorEastAsia" w:hAnsiTheme="minorHAnsi" w:cstheme="minorHAnsi"/>
      <w:b/>
      <w:caps/>
      <w:color w:val="446D8D"/>
      <w:sz w:val="28"/>
      <w:szCs w:val="28"/>
    </w:rPr>
  </w:style>
  <w:style w:type="paragraph" w:styleId="Heading2">
    <w:name w:val="heading 2"/>
    <w:basedOn w:val="Normal"/>
    <w:next w:val="Normal"/>
    <w:link w:val="Heading2Char"/>
    <w:uiPriority w:val="9"/>
    <w:unhideWhenUsed/>
    <w:qFormat/>
    <w:rsid w:val="00816ADD"/>
    <w:pPr>
      <w:keepNext/>
      <w:keepLines/>
      <w:spacing w:before="40" w:after="0"/>
      <w:outlineLvl w:val="1"/>
    </w:pPr>
    <w:rPr>
      <w:rFonts w:asciiTheme="minorHAnsi" w:eastAsiaTheme="majorEastAsia" w:hAnsiTheme="minorHAnsi" w:cstheme="minorHAnsi"/>
      <w:color w:val="446D8D"/>
      <w:sz w:val="26"/>
      <w:szCs w:val="26"/>
    </w:rPr>
  </w:style>
  <w:style w:type="paragraph" w:styleId="Heading3">
    <w:name w:val="heading 3"/>
    <w:basedOn w:val="Normal"/>
    <w:next w:val="Normal"/>
    <w:link w:val="Heading3Char"/>
    <w:uiPriority w:val="9"/>
    <w:unhideWhenUsed/>
    <w:qFormat/>
    <w:rsid w:val="00816ADD"/>
    <w:pPr>
      <w:keepNext/>
      <w:keepLines/>
      <w:spacing w:before="40" w:after="0"/>
      <w:outlineLvl w:val="2"/>
    </w:pPr>
    <w:rPr>
      <w:rFonts w:asciiTheme="minorHAnsi" w:eastAsiaTheme="majorEastAsia" w:hAnsiTheme="minorHAnsi" w:cstheme="minorHAnsi"/>
      <w:color w:val="446D8D"/>
      <w:sz w:val="24"/>
      <w:szCs w:val="24"/>
    </w:rPr>
  </w:style>
  <w:style w:type="paragraph" w:styleId="Heading4">
    <w:name w:val="heading 4"/>
    <w:basedOn w:val="Normal"/>
    <w:next w:val="Normal"/>
    <w:link w:val="Heading4Char"/>
    <w:uiPriority w:val="9"/>
    <w:unhideWhenUsed/>
    <w:qFormat/>
    <w:rsid w:val="00816ADD"/>
    <w:pPr>
      <w:keepNext/>
      <w:keepLines/>
      <w:spacing w:before="40" w:after="0"/>
      <w:outlineLvl w:val="3"/>
    </w:pPr>
    <w:rPr>
      <w:rFonts w:asciiTheme="minorHAnsi" w:eastAsiaTheme="majorEastAsia" w:hAnsiTheme="minorHAnsi" w:cstheme="minorHAnsi"/>
      <w:i/>
      <w:iCs/>
      <w:color w:val="446D8D"/>
    </w:rPr>
  </w:style>
  <w:style w:type="paragraph" w:styleId="Heading5">
    <w:name w:val="heading 5"/>
    <w:basedOn w:val="Normal"/>
    <w:next w:val="Normal"/>
    <w:link w:val="Heading5Char"/>
    <w:uiPriority w:val="9"/>
    <w:unhideWhenUsed/>
    <w:qFormat/>
    <w:rsid w:val="00816ADD"/>
    <w:pPr>
      <w:keepNext/>
      <w:keepLines/>
      <w:spacing w:before="40" w:after="0"/>
      <w:outlineLvl w:val="4"/>
    </w:pPr>
    <w:rPr>
      <w:rFonts w:asciiTheme="majorHAnsi" w:eastAsiaTheme="majorEastAsia" w:hAnsiTheme="majorHAnsi" w:cstheme="majorBidi"/>
      <w:color w:val="446D8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ADD"/>
    <w:rPr>
      <w:rFonts w:eastAsiaTheme="majorEastAsia" w:cstheme="minorHAnsi"/>
      <w:b/>
      <w:caps/>
      <w:color w:val="446D8D"/>
      <w:sz w:val="28"/>
      <w:szCs w:val="28"/>
    </w:rPr>
  </w:style>
  <w:style w:type="character" w:customStyle="1" w:styleId="Heading2Char">
    <w:name w:val="Heading 2 Char"/>
    <w:basedOn w:val="DefaultParagraphFont"/>
    <w:link w:val="Heading2"/>
    <w:uiPriority w:val="9"/>
    <w:rsid w:val="00816ADD"/>
    <w:rPr>
      <w:rFonts w:eastAsiaTheme="majorEastAsia" w:cstheme="minorHAnsi"/>
      <w:color w:val="446D8D"/>
      <w:sz w:val="26"/>
      <w:szCs w:val="26"/>
    </w:rPr>
  </w:style>
  <w:style w:type="character" w:customStyle="1" w:styleId="Heading3Char">
    <w:name w:val="Heading 3 Char"/>
    <w:basedOn w:val="DefaultParagraphFont"/>
    <w:link w:val="Heading3"/>
    <w:uiPriority w:val="9"/>
    <w:rsid w:val="00816ADD"/>
    <w:rPr>
      <w:rFonts w:eastAsiaTheme="majorEastAsia" w:cstheme="minorHAnsi"/>
      <w:color w:val="446D8D"/>
    </w:rPr>
  </w:style>
  <w:style w:type="paragraph" w:styleId="Header">
    <w:name w:val="header"/>
    <w:basedOn w:val="Normal"/>
    <w:link w:val="HeaderChar"/>
    <w:uiPriority w:val="99"/>
    <w:unhideWhenUsed/>
    <w:rsid w:val="00B16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320"/>
    <w:rPr>
      <w:sz w:val="22"/>
      <w:szCs w:val="22"/>
    </w:rPr>
  </w:style>
  <w:style w:type="paragraph" w:styleId="ListParagraph">
    <w:name w:val="List Paragraph"/>
    <w:basedOn w:val="Normal"/>
    <w:uiPriority w:val="34"/>
    <w:qFormat/>
    <w:rsid w:val="00816ADD"/>
    <w:pPr>
      <w:ind w:left="720"/>
      <w:contextualSpacing/>
    </w:pPr>
  </w:style>
  <w:style w:type="paragraph" w:styleId="Footer">
    <w:name w:val="footer"/>
    <w:basedOn w:val="Normal"/>
    <w:link w:val="FooterChar"/>
    <w:uiPriority w:val="99"/>
    <w:unhideWhenUsed/>
    <w:rsid w:val="00B16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320"/>
    <w:rPr>
      <w:sz w:val="22"/>
      <w:szCs w:val="22"/>
    </w:rPr>
  </w:style>
  <w:style w:type="table" w:styleId="TableGrid">
    <w:name w:val="Table Grid"/>
    <w:basedOn w:val="TableNormal"/>
    <w:uiPriority w:val="39"/>
    <w:rsid w:val="00B163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16320"/>
    <w:rPr>
      <w:color w:val="0563C1" w:themeColor="hyperlink"/>
      <w:u w:val="single"/>
    </w:rPr>
  </w:style>
  <w:style w:type="paragraph" w:styleId="Caption">
    <w:name w:val="caption"/>
    <w:basedOn w:val="Normal"/>
    <w:next w:val="Normal"/>
    <w:uiPriority w:val="35"/>
    <w:unhideWhenUsed/>
    <w:qFormat/>
    <w:rsid w:val="00816ADD"/>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5D73D3"/>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F5C98"/>
    <w:rPr>
      <w:b/>
      <w:bCs/>
    </w:rPr>
  </w:style>
  <w:style w:type="character" w:customStyle="1" w:styleId="CommentSubjectChar">
    <w:name w:val="Comment Subject Char"/>
    <w:basedOn w:val="CommentTextChar"/>
    <w:link w:val="CommentSubject"/>
    <w:uiPriority w:val="99"/>
    <w:semiHidden/>
    <w:rsid w:val="00EF5C98"/>
    <w:rPr>
      <w:b/>
      <w:bCs/>
      <w:sz w:val="20"/>
      <w:szCs w:val="20"/>
    </w:rPr>
  </w:style>
  <w:style w:type="paragraph" w:styleId="Title">
    <w:name w:val="Title"/>
    <w:basedOn w:val="Normal"/>
    <w:next w:val="Normal"/>
    <w:link w:val="TitleChar"/>
    <w:uiPriority w:val="10"/>
    <w:qFormat/>
    <w:rsid w:val="00816ADD"/>
    <w:pPr>
      <w:spacing w:after="0" w:line="240" w:lineRule="auto"/>
      <w:contextualSpacing/>
    </w:pPr>
    <w:rPr>
      <w:rFonts w:ascii="Museo Slab 300" w:eastAsiaTheme="majorEastAsia" w:hAnsi="Museo Slab 300" w:cstheme="majorBidi"/>
      <w:color w:val="446D8D"/>
      <w:spacing w:val="-10"/>
      <w:kern w:val="28"/>
      <w:sz w:val="56"/>
      <w:szCs w:val="56"/>
    </w:rPr>
  </w:style>
  <w:style w:type="character" w:customStyle="1" w:styleId="TitleChar">
    <w:name w:val="Title Char"/>
    <w:basedOn w:val="DefaultParagraphFont"/>
    <w:link w:val="Title"/>
    <w:uiPriority w:val="10"/>
    <w:rsid w:val="00816ADD"/>
    <w:rPr>
      <w:rFonts w:ascii="Museo Slab 300" w:eastAsiaTheme="majorEastAsia" w:hAnsi="Museo Slab 300" w:cstheme="majorBidi"/>
      <w:color w:val="446D8D"/>
      <w:spacing w:val="-10"/>
      <w:kern w:val="28"/>
      <w:sz w:val="56"/>
      <w:szCs w:val="56"/>
    </w:rPr>
  </w:style>
  <w:style w:type="character" w:customStyle="1" w:styleId="Heading4Char">
    <w:name w:val="Heading 4 Char"/>
    <w:basedOn w:val="DefaultParagraphFont"/>
    <w:link w:val="Heading4"/>
    <w:uiPriority w:val="9"/>
    <w:rsid w:val="00816ADD"/>
    <w:rPr>
      <w:rFonts w:eastAsiaTheme="majorEastAsia" w:cstheme="minorHAnsi"/>
      <w:i/>
      <w:iCs/>
      <w:color w:val="446D8D"/>
      <w:sz w:val="22"/>
      <w:szCs w:val="22"/>
    </w:rPr>
  </w:style>
  <w:style w:type="character" w:customStyle="1" w:styleId="Heading5Char">
    <w:name w:val="Heading 5 Char"/>
    <w:basedOn w:val="DefaultParagraphFont"/>
    <w:link w:val="Heading5"/>
    <w:uiPriority w:val="9"/>
    <w:rsid w:val="00816ADD"/>
    <w:rPr>
      <w:rFonts w:asciiTheme="majorHAnsi" w:eastAsiaTheme="majorEastAsia" w:hAnsiTheme="majorHAnsi" w:cstheme="majorBidi"/>
      <w:color w:val="446D8D"/>
      <w:sz w:val="22"/>
      <w:szCs w:val="22"/>
    </w:rPr>
  </w:style>
  <w:style w:type="paragraph" w:styleId="Subtitle">
    <w:name w:val="Subtitle"/>
    <w:basedOn w:val="Normal"/>
    <w:next w:val="Normal"/>
    <w:link w:val="SubtitleChar"/>
    <w:uiPriority w:val="11"/>
    <w:qFormat/>
    <w:rsid w:val="00816AD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6ADD"/>
    <w:rPr>
      <w:rFonts w:ascii="Cambria" w:eastAsiaTheme="minorEastAsia" w:hAnsi="Cambria"/>
      <w:color w:val="5A5A5A" w:themeColor="text1" w:themeTint="A5"/>
      <w:spacing w:val="15"/>
      <w:sz w:val="22"/>
      <w:szCs w:val="22"/>
    </w:rPr>
  </w:style>
  <w:style w:type="character" w:styleId="Strong">
    <w:name w:val="Strong"/>
    <w:basedOn w:val="DefaultParagraphFont"/>
    <w:uiPriority w:val="22"/>
    <w:qFormat/>
    <w:rsid w:val="00816ADD"/>
    <w:rPr>
      <w:rFonts w:ascii="Cambria" w:hAnsi="Cambria"/>
      <w:b/>
      <w:bCs/>
    </w:rPr>
  </w:style>
  <w:style w:type="character" w:styleId="Emphasis">
    <w:name w:val="Emphasis"/>
    <w:basedOn w:val="DefaultParagraphFont"/>
    <w:uiPriority w:val="20"/>
    <w:qFormat/>
    <w:rsid w:val="00816ADD"/>
    <w:rPr>
      <w:rFonts w:ascii="Cambria" w:hAnsi="Cambria"/>
      <w:i/>
      <w:iCs/>
    </w:rPr>
  </w:style>
  <w:style w:type="paragraph" w:styleId="Quote">
    <w:name w:val="Quote"/>
    <w:basedOn w:val="Normal"/>
    <w:next w:val="Normal"/>
    <w:link w:val="QuoteChar"/>
    <w:uiPriority w:val="29"/>
    <w:qFormat/>
    <w:rsid w:val="00816AD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16ADD"/>
    <w:rPr>
      <w:rFonts w:ascii="Cambria" w:hAnsi="Cambria"/>
      <w:i/>
      <w:iCs/>
      <w:color w:val="404040" w:themeColor="text1" w:themeTint="BF"/>
      <w:sz w:val="22"/>
      <w:szCs w:val="22"/>
    </w:rPr>
  </w:style>
  <w:style w:type="paragraph" w:styleId="IntenseQuote">
    <w:name w:val="Intense Quote"/>
    <w:basedOn w:val="Normal"/>
    <w:next w:val="Normal"/>
    <w:link w:val="IntenseQuoteChar"/>
    <w:uiPriority w:val="30"/>
    <w:qFormat/>
    <w:rsid w:val="00816A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16ADD"/>
    <w:rPr>
      <w:rFonts w:ascii="Cambria" w:hAnsi="Cambria"/>
      <w:i/>
      <w:iCs/>
      <w:color w:val="4472C4" w:themeColor="accent1"/>
      <w:sz w:val="22"/>
      <w:szCs w:val="22"/>
    </w:rPr>
  </w:style>
  <w:style w:type="character" w:styleId="SubtleEmphasis">
    <w:name w:val="Subtle Emphasis"/>
    <w:basedOn w:val="DefaultParagraphFont"/>
    <w:uiPriority w:val="19"/>
    <w:qFormat/>
    <w:rsid w:val="00816ADD"/>
    <w:rPr>
      <w:rFonts w:ascii="Cambria" w:hAnsi="Cambria"/>
      <w:i/>
      <w:iCs/>
      <w:color w:val="404040" w:themeColor="text1" w:themeTint="BF"/>
    </w:rPr>
  </w:style>
  <w:style w:type="character" w:styleId="IntenseEmphasis">
    <w:name w:val="Intense Emphasis"/>
    <w:basedOn w:val="DefaultParagraphFont"/>
    <w:uiPriority w:val="21"/>
    <w:qFormat/>
    <w:rsid w:val="00816ADD"/>
    <w:rPr>
      <w:rFonts w:ascii="Cambria" w:hAnsi="Cambria"/>
      <w:i/>
      <w:iCs/>
      <w:color w:val="4472C4" w:themeColor="accent1"/>
    </w:rPr>
  </w:style>
  <w:style w:type="character" w:styleId="SubtleReference">
    <w:name w:val="Subtle Reference"/>
    <w:basedOn w:val="DefaultParagraphFont"/>
    <w:uiPriority w:val="31"/>
    <w:qFormat/>
    <w:rsid w:val="00816ADD"/>
    <w:rPr>
      <w:rFonts w:ascii="Cambria" w:hAnsi="Cambria"/>
      <w:smallCaps/>
      <w:color w:val="5A5A5A" w:themeColor="text1" w:themeTint="A5"/>
    </w:rPr>
  </w:style>
  <w:style w:type="character" w:styleId="IntenseReference">
    <w:name w:val="Intense Reference"/>
    <w:basedOn w:val="DefaultParagraphFont"/>
    <w:uiPriority w:val="32"/>
    <w:qFormat/>
    <w:rsid w:val="00816ADD"/>
    <w:rPr>
      <w:rFonts w:ascii="Cambria" w:hAnsi="Cambria"/>
      <w:b/>
      <w:bCs/>
      <w:smallCaps/>
      <w:color w:val="4472C4" w:themeColor="accent1"/>
      <w:spacing w:val="5"/>
    </w:rPr>
  </w:style>
  <w:style w:type="character" w:styleId="BookTitle">
    <w:name w:val="Book Title"/>
    <w:basedOn w:val="DefaultParagraphFont"/>
    <w:uiPriority w:val="33"/>
    <w:qFormat/>
    <w:rsid w:val="00816ADD"/>
    <w:rPr>
      <w:rFonts w:ascii="Cambria" w:hAnsi="Cambria"/>
      <w:b/>
      <w:bCs/>
      <w:i/>
      <w:iCs/>
      <w:spacing w:val="5"/>
    </w:rPr>
  </w:style>
  <w:style w:type="paragraph" w:styleId="NoSpacing">
    <w:name w:val="No Spacing"/>
    <w:link w:val="NoSpacingChar"/>
    <w:uiPriority w:val="1"/>
    <w:qFormat/>
    <w:rsid w:val="00465E0B"/>
    <w:rPr>
      <w:rFonts w:eastAsiaTheme="minorEastAsia"/>
      <w:sz w:val="22"/>
      <w:szCs w:val="22"/>
    </w:rPr>
  </w:style>
  <w:style w:type="character" w:customStyle="1" w:styleId="NoSpacingChar">
    <w:name w:val="No Spacing Char"/>
    <w:basedOn w:val="DefaultParagraphFont"/>
    <w:link w:val="NoSpacing"/>
    <w:uiPriority w:val="1"/>
    <w:rsid w:val="00465E0B"/>
    <w:rPr>
      <w:rFonts w:eastAsiaTheme="minorEastAsia"/>
      <w:sz w:val="22"/>
      <w:szCs w:val="22"/>
    </w:rPr>
  </w:style>
  <w:style w:type="paragraph" w:styleId="Revision">
    <w:name w:val="Revision"/>
    <w:hidden/>
    <w:uiPriority w:val="99"/>
    <w:semiHidden/>
    <w:rsid w:val="00F41CC2"/>
    <w:rPr>
      <w:rFonts w:ascii="Cambria" w:hAnsi="Cambria"/>
      <w:sz w:val="22"/>
      <w:szCs w:val="22"/>
    </w:rPr>
  </w:style>
  <w:style w:type="character" w:styleId="FollowedHyperlink">
    <w:name w:val="FollowedHyperlink"/>
    <w:basedOn w:val="DefaultParagraphFont"/>
    <w:uiPriority w:val="99"/>
    <w:semiHidden/>
    <w:unhideWhenUsed/>
    <w:rsid w:val="00BB45CA"/>
    <w:rPr>
      <w:color w:val="954F72" w:themeColor="followedHyperlink"/>
      <w:u w:val="single"/>
    </w:rPr>
  </w:style>
  <w:style w:type="character" w:styleId="Mention">
    <w:name w:val="Mention"/>
    <w:basedOn w:val="DefaultParagraphFont"/>
    <w:uiPriority w:val="99"/>
    <w:unhideWhenUsed/>
    <w:rsid w:val="00880656"/>
    <w:rPr>
      <w:color w:val="2B579A"/>
      <w:shd w:val="clear" w:color="auto" w:fill="E1DFDD"/>
    </w:rPr>
  </w:style>
  <w:style w:type="character" w:styleId="PlaceholderText">
    <w:name w:val="Placeholder Text"/>
    <w:basedOn w:val="DefaultParagraphFont"/>
    <w:uiPriority w:val="99"/>
    <w:semiHidden/>
    <w:rsid w:val="00C37FC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10610">
      <w:bodyDiv w:val="1"/>
      <w:marLeft w:val="0"/>
      <w:marRight w:val="0"/>
      <w:marTop w:val="0"/>
      <w:marBottom w:val="0"/>
      <w:divBdr>
        <w:top w:val="none" w:sz="0" w:space="0" w:color="auto"/>
        <w:left w:val="none" w:sz="0" w:space="0" w:color="auto"/>
        <w:bottom w:val="none" w:sz="0" w:space="0" w:color="auto"/>
        <w:right w:val="none" w:sz="0" w:space="0" w:color="auto"/>
      </w:divBdr>
      <w:divsChild>
        <w:div w:id="704912658">
          <w:marLeft w:val="0"/>
          <w:marRight w:val="0"/>
          <w:marTop w:val="0"/>
          <w:marBottom w:val="0"/>
          <w:divBdr>
            <w:top w:val="none" w:sz="0" w:space="0" w:color="auto"/>
            <w:left w:val="none" w:sz="0" w:space="0" w:color="auto"/>
            <w:bottom w:val="none" w:sz="0" w:space="0" w:color="auto"/>
            <w:right w:val="none" w:sz="0" w:space="0" w:color="auto"/>
          </w:divBdr>
          <w:divsChild>
            <w:div w:id="1210654376">
              <w:marLeft w:val="0"/>
              <w:marRight w:val="0"/>
              <w:marTop w:val="0"/>
              <w:marBottom w:val="0"/>
              <w:divBdr>
                <w:top w:val="none" w:sz="0" w:space="0" w:color="auto"/>
                <w:left w:val="none" w:sz="0" w:space="0" w:color="auto"/>
                <w:bottom w:val="none" w:sz="0" w:space="0" w:color="auto"/>
                <w:right w:val="none" w:sz="0" w:space="0" w:color="auto"/>
              </w:divBdr>
            </w:div>
          </w:divsChild>
        </w:div>
        <w:div w:id="1669206808">
          <w:marLeft w:val="0"/>
          <w:marRight w:val="0"/>
          <w:marTop w:val="0"/>
          <w:marBottom w:val="0"/>
          <w:divBdr>
            <w:top w:val="none" w:sz="0" w:space="0" w:color="auto"/>
            <w:left w:val="none" w:sz="0" w:space="0" w:color="auto"/>
            <w:bottom w:val="none" w:sz="0" w:space="0" w:color="auto"/>
            <w:right w:val="none" w:sz="0" w:space="0" w:color="auto"/>
          </w:divBdr>
          <w:divsChild>
            <w:div w:id="1300695387">
              <w:marLeft w:val="0"/>
              <w:marRight w:val="0"/>
              <w:marTop w:val="0"/>
              <w:marBottom w:val="0"/>
              <w:divBdr>
                <w:top w:val="none" w:sz="0" w:space="0" w:color="auto"/>
                <w:left w:val="none" w:sz="0" w:space="0" w:color="auto"/>
                <w:bottom w:val="none" w:sz="0" w:space="0" w:color="auto"/>
                <w:right w:val="none" w:sz="0" w:space="0" w:color="auto"/>
              </w:divBdr>
            </w:div>
          </w:divsChild>
        </w:div>
        <w:div w:id="660931826">
          <w:marLeft w:val="0"/>
          <w:marRight w:val="0"/>
          <w:marTop w:val="0"/>
          <w:marBottom w:val="0"/>
          <w:divBdr>
            <w:top w:val="none" w:sz="0" w:space="0" w:color="auto"/>
            <w:left w:val="none" w:sz="0" w:space="0" w:color="auto"/>
            <w:bottom w:val="none" w:sz="0" w:space="0" w:color="auto"/>
            <w:right w:val="none" w:sz="0" w:space="0" w:color="auto"/>
          </w:divBdr>
          <w:divsChild>
            <w:div w:id="472988147">
              <w:marLeft w:val="0"/>
              <w:marRight w:val="0"/>
              <w:marTop w:val="0"/>
              <w:marBottom w:val="0"/>
              <w:divBdr>
                <w:top w:val="none" w:sz="0" w:space="0" w:color="auto"/>
                <w:left w:val="none" w:sz="0" w:space="0" w:color="auto"/>
                <w:bottom w:val="none" w:sz="0" w:space="0" w:color="auto"/>
                <w:right w:val="none" w:sz="0" w:space="0" w:color="auto"/>
              </w:divBdr>
            </w:div>
          </w:divsChild>
        </w:div>
        <w:div w:id="1956407017">
          <w:marLeft w:val="0"/>
          <w:marRight w:val="0"/>
          <w:marTop w:val="0"/>
          <w:marBottom w:val="0"/>
          <w:divBdr>
            <w:top w:val="none" w:sz="0" w:space="0" w:color="auto"/>
            <w:left w:val="none" w:sz="0" w:space="0" w:color="auto"/>
            <w:bottom w:val="none" w:sz="0" w:space="0" w:color="auto"/>
            <w:right w:val="none" w:sz="0" w:space="0" w:color="auto"/>
          </w:divBdr>
          <w:divsChild>
            <w:div w:id="985359253">
              <w:marLeft w:val="0"/>
              <w:marRight w:val="0"/>
              <w:marTop w:val="0"/>
              <w:marBottom w:val="0"/>
              <w:divBdr>
                <w:top w:val="none" w:sz="0" w:space="0" w:color="auto"/>
                <w:left w:val="none" w:sz="0" w:space="0" w:color="auto"/>
                <w:bottom w:val="none" w:sz="0" w:space="0" w:color="auto"/>
                <w:right w:val="none" w:sz="0" w:space="0" w:color="auto"/>
              </w:divBdr>
            </w:div>
          </w:divsChild>
        </w:div>
        <w:div w:id="1009914255">
          <w:marLeft w:val="0"/>
          <w:marRight w:val="0"/>
          <w:marTop w:val="0"/>
          <w:marBottom w:val="0"/>
          <w:divBdr>
            <w:top w:val="none" w:sz="0" w:space="0" w:color="auto"/>
            <w:left w:val="none" w:sz="0" w:space="0" w:color="auto"/>
            <w:bottom w:val="none" w:sz="0" w:space="0" w:color="auto"/>
            <w:right w:val="none" w:sz="0" w:space="0" w:color="auto"/>
          </w:divBdr>
          <w:divsChild>
            <w:div w:id="464542674">
              <w:marLeft w:val="0"/>
              <w:marRight w:val="0"/>
              <w:marTop w:val="0"/>
              <w:marBottom w:val="0"/>
              <w:divBdr>
                <w:top w:val="none" w:sz="0" w:space="0" w:color="auto"/>
                <w:left w:val="none" w:sz="0" w:space="0" w:color="auto"/>
                <w:bottom w:val="none" w:sz="0" w:space="0" w:color="auto"/>
                <w:right w:val="none" w:sz="0" w:space="0" w:color="auto"/>
              </w:divBdr>
            </w:div>
          </w:divsChild>
        </w:div>
        <w:div w:id="405803805">
          <w:marLeft w:val="0"/>
          <w:marRight w:val="0"/>
          <w:marTop w:val="0"/>
          <w:marBottom w:val="0"/>
          <w:divBdr>
            <w:top w:val="none" w:sz="0" w:space="0" w:color="auto"/>
            <w:left w:val="none" w:sz="0" w:space="0" w:color="auto"/>
            <w:bottom w:val="none" w:sz="0" w:space="0" w:color="auto"/>
            <w:right w:val="none" w:sz="0" w:space="0" w:color="auto"/>
          </w:divBdr>
          <w:divsChild>
            <w:div w:id="426392033">
              <w:marLeft w:val="0"/>
              <w:marRight w:val="0"/>
              <w:marTop w:val="0"/>
              <w:marBottom w:val="0"/>
              <w:divBdr>
                <w:top w:val="none" w:sz="0" w:space="0" w:color="auto"/>
                <w:left w:val="none" w:sz="0" w:space="0" w:color="auto"/>
                <w:bottom w:val="none" w:sz="0" w:space="0" w:color="auto"/>
                <w:right w:val="none" w:sz="0" w:space="0" w:color="auto"/>
              </w:divBdr>
            </w:div>
          </w:divsChild>
        </w:div>
        <w:div w:id="1261639017">
          <w:marLeft w:val="0"/>
          <w:marRight w:val="0"/>
          <w:marTop w:val="0"/>
          <w:marBottom w:val="0"/>
          <w:divBdr>
            <w:top w:val="none" w:sz="0" w:space="0" w:color="auto"/>
            <w:left w:val="none" w:sz="0" w:space="0" w:color="auto"/>
            <w:bottom w:val="none" w:sz="0" w:space="0" w:color="auto"/>
            <w:right w:val="none" w:sz="0" w:space="0" w:color="auto"/>
          </w:divBdr>
          <w:divsChild>
            <w:div w:id="1343778132">
              <w:marLeft w:val="0"/>
              <w:marRight w:val="0"/>
              <w:marTop w:val="0"/>
              <w:marBottom w:val="0"/>
              <w:divBdr>
                <w:top w:val="none" w:sz="0" w:space="0" w:color="auto"/>
                <w:left w:val="none" w:sz="0" w:space="0" w:color="auto"/>
                <w:bottom w:val="none" w:sz="0" w:space="0" w:color="auto"/>
                <w:right w:val="none" w:sz="0" w:space="0" w:color="auto"/>
              </w:divBdr>
            </w:div>
          </w:divsChild>
        </w:div>
        <w:div w:id="1026298590">
          <w:marLeft w:val="0"/>
          <w:marRight w:val="0"/>
          <w:marTop w:val="0"/>
          <w:marBottom w:val="0"/>
          <w:divBdr>
            <w:top w:val="none" w:sz="0" w:space="0" w:color="auto"/>
            <w:left w:val="none" w:sz="0" w:space="0" w:color="auto"/>
            <w:bottom w:val="none" w:sz="0" w:space="0" w:color="auto"/>
            <w:right w:val="none" w:sz="0" w:space="0" w:color="auto"/>
          </w:divBdr>
          <w:divsChild>
            <w:div w:id="2000190501">
              <w:marLeft w:val="0"/>
              <w:marRight w:val="0"/>
              <w:marTop w:val="0"/>
              <w:marBottom w:val="0"/>
              <w:divBdr>
                <w:top w:val="none" w:sz="0" w:space="0" w:color="auto"/>
                <w:left w:val="none" w:sz="0" w:space="0" w:color="auto"/>
                <w:bottom w:val="none" w:sz="0" w:space="0" w:color="auto"/>
                <w:right w:val="none" w:sz="0" w:space="0" w:color="auto"/>
              </w:divBdr>
            </w:div>
          </w:divsChild>
        </w:div>
        <w:div w:id="1381857002">
          <w:marLeft w:val="0"/>
          <w:marRight w:val="0"/>
          <w:marTop w:val="0"/>
          <w:marBottom w:val="0"/>
          <w:divBdr>
            <w:top w:val="none" w:sz="0" w:space="0" w:color="auto"/>
            <w:left w:val="none" w:sz="0" w:space="0" w:color="auto"/>
            <w:bottom w:val="none" w:sz="0" w:space="0" w:color="auto"/>
            <w:right w:val="none" w:sz="0" w:space="0" w:color="auto"/>
          </w:divBdr>
          <w:divsChild>
            <w:div w:id="1789423959">
              <w:marLeft w:val="0"/>
              <w:marRight w:val="0"/>
              <w:marTop w:val="0"/>
              <w:marBottom w:val="0"/>
              <w:divBdr>
                <w:top w:val="none" w:sz="0" w:space="0" w:color="auto"/>
                <w:left w:val="none" w:sz="0" w:space="0" w:color="auto"/>
                <w:bottom w:val="none" w:sz="0" w:space="0" w:color="auto"/>
                <w:right w:val="none" w:sz="0" w:space="0" w:color="auto"/>
              </w:divBdr>
            </w:div>
          </w:divsChild>
        </w:div>
        <w:div w:id="1887257348">
          <w:marLeft w:val="0"/>
          <w:marRight w:val="0"/>
          <w:marTop w:val="0"/>
          <w:marBottom w:val="0"/>
          <w:divBdr>
            <w:top w:val="none" w:sz="0" w:space="0" w:color="auto"/>
            <w:left w:val="none" w:sz="0" w:space="0" w:color="auto"/>
            <w:bottom w:val="none" w:sz="0" w:space="0" w:color="auto"/>
            <w:right w:val="none" w:sz="0" w:space="0" w:color="auto"/>
          </w:divBdr>
          <w:divsChild>
            <w:div w:id="134299976">
              <w:marLeft w:val="0"/>
              <w:marRight w:val="0"/>
              <w:marTop w:val="0"/>
              <w:marBottom w:val="0"/>
              <w:divBdr>
                <w:top w:val="none" w:sz="0" w:space="0" w:color="auto"/>
                <w:left w:val="none" w:sz="0" w:space="0" w:color="auto"/>
                <w:bottom w:val="none" w:sz="0" w:space="0" w:color="auto"/>
                <w:right w:val="none" w:sz="0" w:space="0" w:color="auto"/>
              </w:divBdr>
            </w:div>
          </w:divsChild>
        </w:div>
        <w:div w:id="1282036244">
          <w:marLeft w:val="0"/>
          <w:marRight w:val="0"/>
          <w:marTop w:val="0"/>
          <w:marBottom w:val="0"/>
          <w:divBdr>
            <w:top w:val="none" w:sz="0" w:space="0" w:color="auto"/>
            <w:left w:val="none" w:sz="0" w:space="0" w:color="auto"/>
            <w:bottom w:val="none" w:sz="0" w:space="0" w:color="auto"/>
            <w:right w:val="none" w:sz="0" w:space="0" w:color="auto"/>
          </w:divBdr>
          <w:divsChild>
            <w:div w:id="2101175952">
              <w:marLeft w:val="0"/>
              <w:marRight w:val="0"/>
              <w:marTop w:val="0"/>
              <w:marBottom w:val="0"/>
              <w:divBdr>
                <w:top w:val="none" w:sz="0" w:space="0" w:color="auto"/>
                <w:left w:val="none" w:sz="0" w:space="0" w:color="auto"/>
                <w:bottom w:val="none" w:sz="0" w:space="0" w:color="auto"/>
                <w:right w:val="none" w:sz="0" w:space="0" w:color="auto"/>
              </w:divBdr>
            </w:div>
          </w:divsChild>
        </w:div>
        <w:div w:id="2069500023">
          <w:marLeft w:val="0"/>
          <w:marRight w:val="0"/>
          <w:marTop w:val="0"/>
          <w:marBottom w:val="0"/>
          <w:divBdr>
            <w:top w:val="none" w:sz="0" w:space="0" w:color="auto"/>
            <w:left w:val="none" w:sz="0" w:space="0" w:color="auto"/>
            <w:bottom w:val="none" w:sz="0" w:space="0" w:color="auto"/>
            <w:right w:val="none" w:sz="0" w:space="0" w:color="auto"/>
          </w:divBdr>
          <w:divsChild>
            <w:div w:id="1560747086">
              <w:marLeft w:val="0"/>
              <w:marRight w:val="0"/>
              <w:marTop w:val="0"/>
              <w:marBottom w:val="0"/>
              <w:divBdr>
                <w:top w:val="none" w:sz="0" w:space="0" w:color="auto"/>
                <w:left w:val="none" w:sz="0" w:space="0" w:color="auto"/>
                <w:bottom w:val="none" w:sz="0" w:space="0" w:color="auto"/>
                <w:right w:val="none" w:sz="0" w:space="0" w:color="auto"/>
              </w:divBdr>
            </w:div>
          </w:divsChild>
        </w:div>
        <w:div w:id="1604534579">
          <w:marLeft w:val="0"/>
          <w:marRight w:val="0"/>
          <w:marTop w:val="0"/>
          <w:marBottom w:val="0"/>
          <w:divBdr>
            <w:top w:val="none" w:sz="0" w:space="0" w:color="auto"/>
            <w:left w:val="none" w:sz="0" w:space="0" w:color="auto"/>
            <w:bottom w:val="none" w:sz="0" w:space="0" w:color="auto"/>
            <w:right w:val="none" w:sz="0" w:space="0" w:color="auto"/>
          </w:divBdr>
          <w:divsChild>
            <w:div w:id="1021126704">
              <w:marLeft w:val="0"/>
              <w:marRight w:val="0"/>
              <w:marTop w:val="0"/>
              <w:marBottom w:val="0"/>
              <w:divBdr>
                <w:top w:val="none" w:sz="0" w:space="0" w:color="auto"/>
                <w:left w:val="none" w:sz="0" w:space="0" w:color="auto"/>
                <w:bottom w:val="none" w:sz="0" w:space="0" w:color="auto"/>
                <w:right w:val="none" w:sz="0" w:space="0" w:color="auto"/>
              </w:divBdr>
            </w:div>
          </w:divsChild>
        </w:div>
        <w:div w:id="2136214568">
          <w:marLeft w:val="0"/>
          <w:marRight w:val="0"/>
          <w:marTop w:val="0"/>
          <w:marBottom w:val="0"/>
          <w:divBdr>
            <w:top w:val="none" w:sz="0" w:space="0" w:color="auto"/>
            <w:left w:val="none" w:sz="0" w:space="0" w:color="auto"/>
            <w:bottom w:val="none" w:sz="0" w:space="0" w:color="auto"/>
            <w:right w:val="none" w:sz="0" w:space="0" w:color="auto"/>
          </w:divBdr>
          <w:divsChild>
            <w:div w:id="1518231378">
              <w:marLeft w:val="0"/>
              <w:marRight w:val="0"/>
              <w:marTop w:val="0"/>
              <w:marBottom w:val="0"/>
              <w:divBdr>
                <w:top w:val="none" w:sz="0" w:space="0" w:color="auto"/>
                <w:left w:val="none" w:sz="0" w:space="0" w:color="auto"/>
                <w:bottom w:val="none" w:sz="0" w:space="0" w:color="auto"/>
                <w:right w:val="none" w:sz="0" w:space="0" w:color="auto"/>
              </w:divBdr>
            </w:div>
          </w:divsChild>
        </w:div>
        <w:div w:id="1973630011">
          <w:marLeft w:val="0"/>
          <w:marRight w:val="0"/>
          <w:marTop w:val="0"/>
          <w:marBottom w:val="0"/>
          <w:divBdr>
            <w:top w:val="none" w:sz="0" w:space="0" w:color="auto"/>
            <w:left w:val="none" w:sz="0" w:space="0" w:color="auto"/>
            <w:bottom w:val="none" w:sz="0" w:space="0" w:color="auto"/>
            <w:right w:val="none" w:sz="0" w:space="0" w:color="auto"/>
          </w:divBdr>
          <w:divsChild>
            <w:div w:id="1941788784">
              <w:marLeft w:val="0"/>
              <w:marRight w:val="0"/>
              <w:marTop w:val="0"/>
              <w:marBottom w:val="0"/>
              <w:divBdr>
                <w:top w:val="none" w:sz="0" w:space="0" w:color="auto"/>
                <w:left w:val="none" w:sz="0" w:space="0" w:color="auto"/>
                <w:bottom w:val="none" w:sz="0" w:space="0" w:color="auto"/>
                <w:right w:val="none" w:sz="0" w:space="0" w:color="auto"/>
              </w:divBdr>
            </w:div>
          </w:divsChild>
        </w:div>
        <w:div w:id="1117599962">
          <w:marLeft w:val="0"/>
          <w:marRight w:val="0"/>
          <w:marTop w:val="0"/>
          <w:marBottom w:val="0"/>
          <w:divBdr>
            <w:top w:val="none" w:sz="0" w:space="0" w:color="auto"/>
            <w:left w:val="none" w:sz="0" w:space="0" w:color="auto"/>
            <w:bottom w:val="none" w:sz="0" w:space="0" w:color="auto"/>
            <w:right w:val="none" w:sz="0" w:space="0" w:color="auto"/>
          </w:divBdr>
          <w:divsChild>
            <w:div w:id="1342120877">
              <w:marLeft w:val="0"/>
              <w:marRight w:val="0"/>
              <w:marTop w:val="0"/>
              <w:marBottom w:val="0"/>
              <w:divBdr>
                <w:top w:val="none" w:sz="0" w:space="0" w:color="auto"/>
                <w:left w:val="none" w:sz="0" w:space="0" w:color="auto"/>
                <w:bottom w:val="none" w:sz="0" w:space="0" w:color="auto"/>
                <w:right w:val="none" w:sz="0" w:space="0" w:color="auto"/>
              </w:divBdr>
            </w:div>
          </w:divsChild>
        </w:div>
        <w:div w:id="1678532883">
          <w:marLeft w:val="0"/>
          <w:marRight w:val="0"/>
          <w:marTop w:val="0"/>
          <w:marBottom w:val="0"/>
          <w:divBdr>
            <w:top w:val="none" w:sz="0" w:space="0" w:color="auto"/>
            <w:left w:val="none" w:sz="0" w:space="0" w:color="auto"/>
            <w:bottom w:val="none" w:sz="0" w:space="0" w:color="auto"/>
            <w:right w:val="none" w:sz="0" w:space="0" w:color="auto"/>
          </w:divBdr>
          <w:divsChild>
            <w:div w:id="280379202">
              <w:marLeft w:val="0"/>
              <w:marRight w:val="0"/>
              <w:marTop w:val="0"/>
              <w:marBottom w:val="0"/>
              <w:divBdr>
                <w:top w:val="none" w:sz="0" w:space="0" w:color="auto"/>
                <w:left w:val="none" w:sz="0" w:space="0" w:color="auto"/>
                <w:bottom w:val="none" w:sz="0" w:space="0" w:color="auto"/>
                <w:right w:val="none" w:sz="0" w:space="0" w:color="auto"/>
              </w:divBdr>
            </w:div>
          </w:divsChild>
        </w:div>
        <w:div w:id="2033336439">
          <w:marLeft w:val="0"/>
          <w:marRight w:val="0"/>
          <w:marTop w:val="0"/>
          <w:marBottom w:val="0"/>
          <w:divBdr>
            <w:top w:val="none" w:sz="0" w:space="0" w:color="auto"/>
            <w:left w:val="none" w:sz="0" w:space="0" w:color="auto"/>
            <w:bottom w:val="none" w:sz="0" w:space="0" w:color="auto"/>
            <w:right w:val="none" w:sz="0" w:space="0" w:color="auto"/>
          </w:divBdr>
          <w:divsChild>
            <w:div w:id="711076073">
              <w:marLeft w:val="0"/>
              <w:marRight w:val="0"/>
              <w:marTop w:val="0"/>
              <w:marBottom w:val="0"/>
              <w:divBdr>
                <w:top w:val="none" w:sz="0" w:space="0" w:color="auto"/>
                <w:left w:val="none" w:sz="0" w:space="0" w:color="auto"/>
                <w:bottom w:val="none" w:sz="0" w:space="0" w:color="auto"/>
                <w:right w:val="none" w:sz="0" w:space="0" w:color="auto"/>
              </w:divBdr>
            </w:div>
          </w:divsChild>
        </w:div>
        <w:div w:id="105854126">
          <w:marLeft w:val="0"/>
          <w:marRight w:val="0"/>
          <w:marTop w:val="0"/>
          <w:marBottom w:val="0"/>
          <w:divBdr>
            <w:top w:val="none" w:sz="0" w:space="0" w:color="auto"/>
            <w:left w:val="none" w:sz="0" w:space="0" w:color="auto"/>
            <w:bottom w:val="none" w:sz="0" w:space="0" w:color="auto"/>
            <w:right w:val="none" w:sz="0" w:space="0" w:color="auto"/>
          </w:divBdr>
          <w:divsChild>
            <w:div w:id="890768011">
              <w:marLeft w:val="0"/>
              <w:marRight w:val="0"/>
              <w:marTop w:val="0"/>
              <w:marBottom w:val="0"/>
              <w:divBdr>
                <w:top w:val="none" w:sz="0" w:space="0" w:color="auto"/>
                <w:left w:val="none" w:sz="0" w:space="0" w:color="auto"/>
                <w:bottom w:val="none" w:sz="0" w:space="0" w:color="auto"/>
                <w:right w:val="none" w:sz="0" w:space="0" w:color="auto"/>
              </w:divBdr>
            </w:div>
          </w:divsChild>
        </w:div>
        <w:div w:id="209532629">
          <w:marLeft w:val="0"/>
          <w:marRight w:val="0"/>
          <w:marTop w:val="0"/>
          <w:marBottom w:val="0"/>
          <w:divBdr>
            <w:top w:val="none" w:sz="0" w:space="0" w:color="auto"/>
            <w:left w:val="none" w:sz="0" w:space="0" w:color="auto"/>
            <w:bottom w:val="none" w:sz="0" w:space="0" w:color="auto"/>
            <w:right w:val="none" w:sz="0" w:space="0" w:color="auto"/>
          </w:divBdr>
          <w:divsChild>
            <w:div w:id="55278074">
              <w:marLeft w:val="0"/>
              <w:marRight w:val="0"/>
              <w:marTop w:val="0"/>
              <w:marBottom w:val="0"/>
              <w:divBdr>
                <w:top w:val="none" w:sz="0" w:space="0" w:color="auto"/>
                <w:left w:val="none" w:sz="0" w:space="0" w:color="auto"/>
                <w:bottom w:val="none" w:sz="0" w:space="0" w:color="auto"/>
                <w:right w:val="none" w:sz="0" w:space="0" w:color="auto"/>
              </w:divBdr>
            </w:div>
          </w:divsChild>
        </w:div>
        <w:div w:id="1756248656">
          <w:marLeft w:val="0"/>
          <w:marRight w:val="0"/>
          <w:marTop w:val="0"/>
          <w:marBottom w:val="0"/>
          <w:divBdr>
            <w:top w:val="none" w:sz="0" w:space="0" w:color="auto"/>
            <w:left w:val="none" w:sz="0" w:space="0" w:color="auto"/>
            <w:bottom w:val="none" w:sz="0" w:space="0" w:color="auto"/>
            <w:right w:val="none" w:sz="0" w:space="0" w:color="auto"/>
          </w:divBdr>
          <w:divsChild>
            <w:div w:id="788010986">
              <w:marLeft w:val="0"/>
              <w:marRight w:val="0"/>
              <w:marTop w:val="0"/>
              <w:marBottom w:val="0"/>
              <w:divBdr>
                <w:top w:val="none" w:sz="0" w:space="0" w:color="auto"/>
                <w:left w:val="none" w:sz="0" w:space="0" w:color="auto"/>
                <w:bottom w:val="none" w:sz="0" w:space="0" w:color="auto"/>
                <w:right w:val="none" w:sz="0" w:space="0" w:color="auto"/>
              </w:divBdr>
            </w:div>
          </w:divsChild>
        </w:div>
        <w:div w:id="1426607042">
          <w:marLeft w:val="0"/>
          <w:marRight w:val="0"/>
          <w:marTop w:val="0"/>
          <w:marBottom w:val="0"/>
          <w:divBdr>
            <w:top w:val="none" w:sz="0" w:space="0" w:color="auto"/>
            <w:left w:val="none" w:sz="0" w:space="0" w:color="auto"/>
            <w:bottom w:val="none" w:sz="0" w:space="0" w:color="auto"/>
            <w:right w:val="none" w:sz="0" w:space="0" w:color="auto"/>
          </w:divBdr>
          <w:divsChild>
            <w:div w:id="701245375">
              <w:marLeft w:val="0"/>
              <w:marRight w:val="0"/>
              <w:marTop w:val="0"/>
              <w:marBottom w:val="0"/>
              <w:divBdr>
                <w:top w:val="none" w:sz="0" w:space="0" w:color="auto"/>
                <w:left w:val="none" w:sz="0" w:space="0" w:color="auto"/>
                <w:bottom w:val="none" w:sz="0" w:space="0" w:color="auto"/>
                <w:right w:val="none" w:sz="0" w:space="0" w:color="auto"/>
              </w:divBdr>
            </w:div>
          </w:divsChild>
        </w:div>
        <w:div w:id="206917686">
          <w:marLeft w:val="0"/>
          <w:marRight w:val="0"/>
          <w:marTop w:val="0"/>
          <w:marBottom w:val="0"/>
          <w:divBdr>
            <w:top w:val="none" w:sz="0" w:space="0" w:color="auto"/>
            <w:left w:val="none" w:sz="0" w:space="0" w:color="auto"/>
            <w:bottom w:val="none" w:sz="0" w:space="0" w:color="auto"/>
            <w:right w:val="none" w:sz="0" w:space="0" w:color="auto"/>
          </w:divBdr>
          <w:divsChild>
            <w:div w:id="2060394635">
              <w:marLeft w:val="0"/>
              <w:marRight w:val="0"/>
              <w:marTop w:val="0"/>
              <w:marBottom w:val="0"/>
              <w:divBdr>
                <w:top w:val="none" w:sz="0" w:space="0" w:color="auto"/>
                <w:left w:val="none" w:sz="0" w:space="0" w:color="auto"/>
                <w:bottom w:val="none" w:sz="0" w:space="0" w:color="auto"/>
                <w:right w:val="none" w:sz="0" w:space="0" w:color="auto"/>
              </w:divBdr>
            </w:div>
          </w:divsChild>
        </w:div>
        <w:div w:id="1219440787">
          <w:marLeft w:val="0"/>
          <w:marRight w:val="0"/>
          <w:marTop w:val="0"/>
          <w:marBottom w:val="0"/>
          <w:divBdr>
            <w:top w:val="none" w:sz="0" w:space="0" w:color="auto"/>
            <w:left w:val="none" w:sz="0" w:space="0" w:color="auto"/>
            <w:bottom w:val="none" w:sz="0" w:space="0" w:color="auto"/>
            <w:right w:val="none" w:sz="0" w:space="0" w:color="auto"/>
          </w:divBdr>
          <w:divsChild>
            <w:div w:id="11729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8846">
      <w:bodyDiv w:val="1"/>
      <w:marLeft w:val="0"/>
      <w:marRight w:val="0"/>
      <w:marTop w:val="0"/>
      <w:marBottom w:val="0"/>
      <w:divBdr>
        <w:top w:val="none" w:sz="0" w:space="0" w:color="auto"/>
        <w:left w:val="none" w:sz="0" w:space="0" w:color="auto"/>
        <w:bottom w:val="none" w:sz="0" w:space="0" w:color="auto"/>
        <w:right w:val="none" w:sz="0" w:space="0" w:color="auto"/>
      </w:divBdr>
    </w:div>
    <w:div w:id="1008866410">
      <w:bodyDiv w:val="1"/>
      <w:marLeft w:val="0"/>
      <w:marRight w:val="0"/>
      <w:marTop w:val="0"/>
      <w:marBottom w:val="0"/>
      <w:divBdr>
        <w:top w:val="none" w:sz="0" w:space="0" w:color="auto"/>
        <w:left w:val="none" w:sz="0" w:space="0" w:color="auto"/>
        <w:bottom w:val="none" w:sz="0" w:space="0" w:color="auto"/>
        <w:right w:val="none" w:sz="0" w:space="0" w:color="auto"/>
      </w:divBdr>
    </w:div>
    <w:div w:id="1016006310">
      <w:bodyDiv w:val="1"/>
      <w:marLeft w:val="0"/>
      <w:marRight w:val="0"/>
      <w:marTop w:val="0"/>
      <w:marBottom w:val="0"/>
      <w:divBdr>
        <w:top w:val="none" w:sz="0" w:space="0" w:color="auto"/>
        <w:left w:val="none" w:sz="0" w:space="0" w:color="auto"/>
        <w:bottom w:val="none" w:sz="0" w:space="0" w:color="auto"/>
        <w:right w:val="none" w:sz="0" w:space="0" w:color="auto"/>
      </w:divBdr>
    </w:div>
    <w:div w:id="1097402420">
      <w:bodyDiv w:val="1"/>
      <w:marLeft w:val="0"/>
      <w:marRight w:val="0"/>
      <w:marTop w:val="0"/>
      <w:marBottom w:val="0"/>
      <w:divBdr>
        <w:top w:val="none" w:sz="0" w:space="0" w:color="auto"/>
        <w:left w:val="none" w:sz="0" w:space="0" w:color="auto"/>
        <w:bottom w:val="none" w:sz="0" w:space="0" w:color="auto"/>
        <w:right w:val="none" w:sz="0" w:space="0" w:color="auto"/>
      </w:divBdr>
    </w:div>
    <w:div w:id="189681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agnutrients.colostate.edu/" TargetMode="External"/><Relationship Id="rId18" Type="http://schemas.openxmlformats.org/officeDocument/2006/relationships/image" Target="media/image3.jpeg"/><Relationship Id="rId26" Type="http://schemas.openxmlformats.org/officeDocument/2006/relationships/image" Target="media/image6.jpeg"/><Relationship Id="rId39" Type="http://schemas.openxmlformats.org/officeDocument/2006/relationships/theme" Target="theme/theme1.xml"/><Relationship Id="rId21" Type="http://schemas.microsoft.com/office/2016/09/relationships/commentsIds" Target="commentsIds.xml"/><Relationship Id="rId34" Type="http://schemas.openxmlformats.org/officeDocument/2006/relationships/image" Target="media/image13.jpe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extension.colostate.edu/topic-areas/insects/creating-pollinator-habitat-5-616/" TargetMode="External"/><Relationship Id="rId25" Type="http://schemas.openxmlformats.org/officeDocument/2006/relationships/image" Target="media/image5.jpeg"/><Relationship Id="rId33" Type="http://schemas.openxmlformats.org/officeDocument/2006/relationships/image" Target="media/image12.jpe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ww.youtube.com/watch?v=O2kjEdDUdSU\" TargetMode="External"/><Relationship Id="rId20" Type="http://schemas.microsoft.com/office/2011/relationships/commentsExtended" Target="commentsExtended.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microsoft.com/office/2007/relationships/hdphoto" Target="media/hdphoto2.wdp"/><Relationship Id="rId32" Type="http://schemas.microsoft.com/office/2007/relationships/hdphoto" Target="media/hdphoto3.wdp"/><Relationship Id="rId37" Type="http://schemas.openxmlformats.org/officeDocument/2006/relationships/fontTable" Target="fontTable.xml"/><Relationship Id="rId5" Type="http://schemas.openxmlformats.org/officeDocument/2006/relationships/customXml" Target="../customXml/item5.xml"/><Relationship Id="rId15" Type="http://schemas.microsoft.com/office/2007/relationships/hdphoto" Target="media/hdphoto1.wdp"/><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comments" Target="comments.xm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microsoft.com/office/2018/08/relationships/commentsExtensible" Target="commentsExtensible.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hyperlink" Target="https://www.waterquality.colostate.edu" TargetMode="External"/><Relationship Id="rId1" Type="http://schemas.openxmlformats.org/officeDocument/2006/relationships/hyperlink" Target="mailto:AgWaterQuality@colostate.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67cb1e9-24b5-43e0-9f5d-14a54474cc90">
      <Terms xmlns="http://schemas.microsoft.com/office/infopath/2007/PartnerControls"/>
    </lcf76f155ced4ddcb4097134ff3c332f>
    <TaxCatchAll xmlns="fbf6f0f6-9634-473c-8838-2f74fc79f71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678F2DA36292A241BB6B602A04ACAAD9" ma:contentTypeVersion="17" ma:contentTypeDescription="Create a new document." ma:contentTypeScope="" ma:versionID="8d9fb0f190deb5e7e937e6d8ad317d77">
  <xsd:schema xmlns:xsd="http://www.w3.org/2001/XMLSchema" xmlns:xs="http://www.w3.org/2001/XMLSchema" xmlns:p="http://schemas.microsoft.com/office/2006/metadata/properties" xmlns:ns2="167cb1e9-24b5-43e0-9f5d-14a54474cc90" xmlns:ns3="fbf6f0f6-9634-473c-8838-2f74fc79f714" targetNamespace="http://schemas.microsoft.com/office/2006/metadata/properties" ma:root="true" ma:fieldsID="211896cd03a7fb44aac70cae515804dc" ns2:_="" ns3:_="">
    <xsd:import namespace="167cb1e9-24b5-43e0-9f5d-14a54474cc90"/>
    <xsd:import namespace="fbf6f0f6-9634-473c-8838-2f74fc79f71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DateTaken" minOccurs="0"/>
                <xsd:element ref="ns3:SharedWithUsers" minOccurs="0"/>
                <xsd:element ref="ns3:SharedWithDetails" minOccurs="0"/>
                <xsd:element ref="ns2:lcf76f155ced4ddcb4097134ff3c332f" minOccurs="0"/>
                <xsd:element ref="ns3:TaxCatchAll" minOccurs="0"/>
                <xsd:element ref="ns2:MediaServiceLocatio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7cb1e9-24b5-43e0-9f5d-14a54474cc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5809afe7-41e7-411a-ade2-84efccde1b30" ma:termSetId="09814cd3-568e-fe90-9814-8d621ff8fb84" ma:anchorId="fba54fb3-c3e1-fe81-a776-ca4b69148c4d" ma:open="true" ma:isKeyword="false">
      <xsd:complexType>
        <xsd:sequence>
          <xsd:element ref="pc:Terms" minOccurs="0" maxOccurs="1"/>
        </xsd:sequence>
      </xsd:complexType>
    </xsd:element>
    <xsd:element name="MediaServiceLocation" ma:index="22" nillable="true" ma:displayName="Location"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f6f0f6-9634-473c-8838-2f74fc79f714"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5f66235-b96d-4e13-a177-e10a401c611c}" ma:internalName="TaxCatchAll" ma:showField="CatchAllData" ma:web="fbf6f0f6-9634-473c-8838-2f74fc79f71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6E99D-A6FF-45F5-AA40-C956B39A47B5}">
  <ds:schemaRefs>
    <ds:schemaRef ds:uri="http://schemas.openxmlformats.org/officeDocument/2006/bibliography"/>
  </ds:schemaRefs>
</ds:datastoreItem>
</file>

<file path=customXml/itemProps3.xml><?xml version="1.0" encoding="utf-8"?>
<ds:datastoreItem xmlns:ds="http://schemas.openxmlformats.org/officeDocument/2006/customXml" ds:itemID="{5EE5691C-FD0A-440C-997D-879FE6DB4F3F}">
  <ds:schemaRefs>
    <ds:schemaRef ds:uri="http://schemas.microsoft.com/office/infopath/2007/PartnerControls"/>
    <ds:schemaRef ds:uri="http://purl.org/dc/terms/"/>
    <ds:schemaRef ds:uri="http://purl.org/dc/elements/1.1/"/>
    <ds:schemaRef ds:uri="http://www.w3.org/XML/1998/namespace"/>
    <ds:schemaRef ds:uri="http://schemas.openxmlformats.org/package/2006/metadata/core-properties"/>
    <ds:schemaRef ds:uri="http://purl.org/dc/dcmitype/"/>
    <ds:schemaRef ds:uri="http://schemas.microsoft.com/office/2006/documentManagement/types"/>
    <ds:schemaRef ds:uri="fbf6f0f6-9634-473c-8838-2f74fc79f714"/>
    <ds:schemaRef ds:uri="167cb1e9-24b5-43e0-9f5d-14a54474cc90"/>
    <ds:schemaRef ds:uri="http://schemas.microsoft.com/office/2006/metadata/properties"/>
  </ds:schemaRefs>
</ds:datastoreItem>
</file>

<file path=customXml/itemProps4.xml><?xml version="1.0" encoding="utf-8"?>
<ds:datastoreItem xmlns:ds="http://schemas.openxmlformats.org/officeDocument/2006/customXml" ds:itemID="{14C139F5-E46C-4E3A-BFFB-6D19BF5E9787}">
  <ds:schemaRefs>
    <ds:schemaRef ds:uri="http://schemas.microsoft.com/sharepoint/v3/contenttype/forms"/>
  </ds:schemaRefs>
</ds:datastoreItem>
</file>

<file path=customXml/itemProps5.xml><?xml version="1.0" encoding="utf-8"?>
<ds:datastoreItem xmlns:ds="http://schemas.openxmlformats.org/officeDocument/2006/customXml" ds:itemID="{60F61E2D-1DFA-4881-8C51-A05A7BCA8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7cb1e9-24b5-43e0-9f5d-14a54474cc90"/>
    <ds:schemaRef ds:uri="fbf6f0f6-9634-473c-8838-2f74fc79f7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13</Pages>
  <Words>3534</Words>
  <Characters>20146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Establishing Pollinator Habitats in Vegetative Filter Strips: A Sustainable Opportunity for Colorado Corn Farmers</vt:lpstr>
    </vt:vector>
  </TitlesOfParts>
  <Company/>
  <LinksUpToDate>false</LinksUpToDate>
  <CharactersWithSpaces>23633</CharactersWithSpaces>
  <SharedDoc>false</SharedDoc>
  <HLinks>
    <vt:vector size="36" baseType="variant">
      <vt:variant>
        <vt:i4>4325453</vt:i4>
      </vt:variant>
      <vt:variant>
        <vt:i4>21</vt:i4>
      </vt:variant>
      <vt:variant>
        <vt:i4>0</vt:i4>
      </vt:variant>
      <vt:variant>
        <vt:i4>5</vt:i4>
      </vt:variant>
      <vt:variant>
        <vt:lpwstr>https://rightofway.erc.uic.edu/wp-content/uploads/polinator_habitat_guide_-_2021.pdf</vt:lpwstr>
      </vt:variant>
      <vt:variant>
        <vt:lpwstr/>
      </vt:variant>
      <vt:variant>
        <vt:i4>3735643</vt:i4>
      </vt:variant>
      <vt:variant>
        <vt:i4>12</vt:i4>
      </vt:variant>
      <vt:variant>
        <vt:i4>0</vt:i4>
      </vt:variant>
      <vt:variant>
        <vt:i4>5</vt:i4>
      </vt:variant>
      <vt:variant>
        <vt:lpwstr>https://www.youtube.com/watch?v=O2kjEdDUdSU\</vt:lpwstr>
      </vt:variant>
      <vt:variant>
        <vt:lpwstr/>
      </vt:variant>
      <vt:variant>
        <vt:i4>2097199</vt:i4>
      </vt:variant>
      <vt:variant>
        <vt:i4>3</vt:i4>
      </vt:variant>
      <vt:variant>
        <vt:i4>0</vt:i4>
      </vt:variant>
      <vt:variant>
        <vt:i4>5</vt:i4>
      </vt:variant>
      <vt:variant>
        <vt:lpwstr>https://extension.colostate.edu/topic-areas/insects/creating-pollinator-habitat-5-616/</vt:lpwstr>
      </vt:variant>
      <vt:variant>
        <vt:lpwstr/>
      </vt:variant>
      <vt:variant>
        <vt:i4>4456516</vt:i4>
      </vt:variant>
      <vt:variant>
        <vt:i4>0</vt:i4>
      </vt:variant>
      <vt:variant>
        <vt:i4>0</vt:i4>
      </vt:variant>
      <vt:variant>
        <vt:i4>5</vt:i4>
      </vt:variant>
      <vt:variant>
        <vt:lpwstr>https://coagnutrients.colostate.edu/</vt:lpwstr>
      </vt:variant>
      <vt:variant>
        <vt:lpwstr/>
      </vt:variant>
      <vt:variant>
        <vt:i4>2359352</vt:i4>
      </vt:variant>
      <vt:variant>
        <vt:i4>9</vt:i4>
      </vt:variant>
      <vt:variant>
        <vt:i4>0</vt:i4>
      </vt:variant>
      <vt:variant>
        <vt:i4>5</vt:i4>
      </vt:variant>
      <vt:variant>
        <vt:lpwstr>https://www.waterquality.colostate.edu/</vt:lpwstr>
      </vt:variant>
      <vt:variant>
        <vt:lpwstr/>
      </vt:variant>
      <vt:variant>
        <vt:i4>1376308</vt:i4>
      </vt:variant>
      <vt:variant>
        <vt:i4>6</vt:i4>
      </vt:variant>
      <vt:variant>
        <vt:i4>0</vt:i4>
      </vt:variant>
      <vt:variant>
        <vt:i4>5</vt:i4>
      </vt:variant>
      <vt:variant>
        <vt:lpwstr>mailto:AgWaterQuality@colostate.edu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Establishing Pollinator Habitats in Vegetative Filter Strips: A Sustainable Opportunity for Colorado Corn Farmers</dc:title>
  <dc:subject>Final report: 15 december 2023</dc:subject>
  <dc:creator>Erik Wardle, A.J. Brown, Emmanuel Deleon, Christina Welch</dc:creator>
  <cp:keywords/>
  <dc:description/>
  <cp:lastModifiedBy>Brown,AJ</cp:lastModifiedBy>
  <cp:revision>288</cp:revision>
  <dcterms:created xsi:type="dcterms:W3CDTF">2023-11-07T16:36:00Z</dcterms:created>
  <dcterms:modified xsi:type="dcterms:W3CDTF">2023-12-15T17:14:00Z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0x010100678F2DA36292A241BB6B602A04ACAAD9</vt:lpwstr>
  </property>
  <property fmtid="{D5CDD505-2E9C-101B-9397-08002B2CF9AE}" pid="3" name="MediaServiceImageTags">
    <vt:lpwstr/>
  </property>
</Properties>
</file>